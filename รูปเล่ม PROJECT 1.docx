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73D34" w14:textId="77777777" w:rsidR="00CA4279" w:rsidRPr="004D614F" w:rsidRDefault="00CA4279" w:rsidP="00CA4279">
      <w:pPr>
        <w:spacing w:after="0" w:line="240" w:lineRule="auto"/>
        <w:jc w:val="center"/>
        <w:rPr>
          <w:rFonts w:ascii="Angsana New" w:hAnsi="Angsana New" w:cs="Angsana New"/>
          <w:b/>
          <w:bCs/>
          <w:sz w:val="44"/>
          <w:szCs w:val="44"/>
        </w:rPr>
      </w:pPr>
      <w:r w:rsidRPr="004D614F">
        <w:rPr>
          <w:rFonts w:ascii="Angsana New" w:hAnsi="Angsana New" w:cs="Angsana New"/>
          <w:b/>
          <w:bCs/>
          <w:sz w:val="44"/>
          <w:szCs w:val="44"/>
          <w:cs/>
        </w:rPr>
        <w:t xml:space="preserve">ระบบจัดการแข่งขันกีฬาบริดจ์ </w:t>
      </w:r>
    </w:p>
    <w:p w14:paraId="37F3D7EC" w14:textId="77777777" w:rsidR="00CA4279" w:rsidRPr="004D614F" w:rsidRDefault="00CA4279" w:rsidP="00CA4279">
      <w:pPr>
        <w:spacing w:after="0" w:line="240" w:lineRule="auto"/>
        <w:jc w:val="center"/>
        <w:rPr>
          <w:rFonts w:ascii="Angsana New" w:hAnsi="Angsana New" w:cs="Angsana New"/>
          <w:b/>
          <w:bCs/>
          <w:sz w:val="44"/>
          <w:szCs w:val="44"/>
        </w:rPr>
      </w:pPr>
      <w:r w:rsidRPr="004D614F">
        <w:rPr>
          <w:rFonts w:ascii="Angsana New" w:hAnsi="Angsana New" w:cs="Angsana New"/>
          <w:b/>
          <w:bCs/>
          <w:sz w:val="44"/>
          <w:szCs w:val="44"/>
        </w:rPr>
        <w:t>B</w:t>
      </w:r>
      <w:r>
        <w:rPr>
          <w:rFonts w:ascii="Angsana New" w:hAnsi="Angsana New" w:cs="Angsana New"/>
          <w:b/>
          <w:bCs/>
          <w:sz w:val="44"/>
          <w:szCs w:val="44"/>
        </w:rPr>
        <w:t>RIDGE</w:t>
      </w:r>
      <w:r w:rsidRPr="004D614F">
        <w:rPr>
          <w:rFonts w:ascii="Angsana New" w:hAnsi="Angsana New" w:cs="Angsana New"/>
          <w:b/>
          <w:bCs/>
          <w:sz w:val="44"/>
          <w:szCs w:val="44"/>
        </w:rPr>
        <w:t xml:space="preserve"> C</w:t>
      </w:r>
      <w:r>
        <w:rPr>
          <w:rFonts w:ascii="Angsana New" w:hAnsi="Angsana New" w:cs="Angsana New"/>
          <w:b/>
          <w:bCs/>
          <w:sz w:val="44"/>
          <w:szCs w:val="44"/>
        </w:rPr>
        <w:t>OMPETITION</w:t>
      </w:r>
      <w:r w:rsidRPr="004D614F">
        <w:rPr>
          <w:rFonts w:ascii="Angsana New" w:hAnsi="Angsana New" w:cs="Angsana New"/>
          <w:b/>
          <w:bCs/>
          <w:sz w:val="44"/>
          <w:szCs w:val="44"/>
        </w:rPr>
        <w:t xml:space="preserve"> M</w:t>
      </w:r>
      <w:r>
        <w:rPr>
          <w:rFonts w:ascii="Angsana New" w:hAnsi="Angsana New" w:cs="Angsana New"/>
          <w:b/>
          <w:bCs/>
          <w:sz w:val="44"/>
          <w:szCs w:val="44"/>
        </w:rPr>
        <w:t>ANAGEMENT</w:t>
      </w:r>
      <w:r w:rsidRPr="004D614F">
        <w:rPr>
          <w:rFonts w:ascii="Angsana New" w:hAnsi="Angsana New" w:cs="Angsana New"/>
          <w:b/>
          <w:bCs/>
          <w:sz w:val="44"/>
          <w:szCs w:val="44"/>
        </w:rPr>
        <w:t xml:space="preserve"> S</w:t>
      </w:r>
      <w:r>
        <w:rPr>
          <w:rFonts w:ascii="Angsana New" w:hAnsi="Angsana New" w:cs="Angsana New"/>
          <w:b/>
          <w:bCs/>
          <w:sz w:val="44"/>
          <w:szCs w:val="44"/>
        </w:rPr>
        <w:t>YSTEM</w:t>
      </w:r>
    </w:p>
    <w:p w14:paraId="20AF3F05" w14:textId="77777777" w:rsidR="00CA4279" w:rsidRPr="004D614F" w:rsidRDefault="00CA4279" w:rsidP="00CA4279">
      <w:pPr>
        <w:spacing w:after="120" w:line="240" w:lineRule="auto"/>
        <w:jc w:val="center"/>
        <w:rPr>
          <w:rFonts w:ascii="Angsana New" w:hAnsi="Angsana New" w:cs="Angsana New"/>
          <w:b/>
          <w:bCs/>
          <w:sz w:val="44"/>
          <w:szCs w:val="44"/>
        </w:rPr>
      </w:pPr>
    </w:p>
    <w:p w14:paraId="7E1164D3" w14:textId="77777777" w:rsidR="00CA4279" w:rsidRDefault="00CA4279" w:rsidP="00CA4279">
      <w:pPr>
        <w:spacing w:after="120" w:line="240" w:lineRule="auto"/>
        <w:jc w:val="center"/>
        <w:rPr>
          <w:rFonts w:ascii="Angsana New" w:hAnsi="Angsana New" w:cs="Angsana New"/>
          <w:b/>
          <w:bCs/>
          <w:sz w:val="36"/>
          <w:szCs w:val="36"/>
        </w:rPr>
      </w:pPr>
    </w:p>
    <w:p w14:paraId="7C55F3D3" w14:textId="77777777" w:rsidR="00CA4279" w:rsidRDefault="00CA4279" w:rsidP="00CA4279">
      <w:pPr>
        <w:spacing w:after="120" w:line="240" w:lineRule="auto"/>
        <w:jc w:val="center"/>
        <w:rPr>
          <w:rFonts w:ascii="Angsana New" w:hAnsi="Angsana New" w:cs="Angsana New"/>
          <w:b/>
          <w:bCs/>
          <w:sz w:val="36"/>
          <w:szCs w:val="36"/>
        </w:rPr>
      </w:pPr>
    </w:p>
    <w:p w14:paraId="0877EB8E" w14:textId="77777777" w:rsidR="00CA4279" w:rsidRDefault="00CA4279" w:rsidP="00CA4279">
      <w:pPr>
        <w:spacing w:after="120" w:line="240" w:lineRule="auto"/>
        <w:jc w:val="center"/>
        <w:rPr>
          <w:rFonts w:ascii="Angsana New" w:hAnsi="Angsana New" w:cs="Angsana New"/>
          <w:b/>
          <w:bCs/>
          <w:sz w:val="36"/>
          <w:szCs w:val="36"/>
        </w:rPr>
      </w:pPr>
    </w:p>
    <w:p w14:paraId="7B944A79" w14:textId="77777777" w:rsidR="00CA4279" w:rsidRPr="004D614F" w:rsidRDefault="00CA4279" w:rsidP="00CA4279">
      <w:pPr>
        <w:spacing w:after="120" w:line="240" w:lineRule="auto"/>
        <w:jc w:val="center"/>
        <w:rPr>
          <w:rFonts w:ascii="Angsana New" w:hAnsi="Angsana New" w:cs="Angsana New"/>
          <w:b/>
          <w:bCs/>
          <w:sz w:val="36"/>
          <w:szCs w:val="36"/>
        </w:rPr>
      </w:pPr>
    </w:p>
    <w:p w14:paraId="02FA0463" w14:textId="77777777" w:rsidR="00CA4279" w:rsidRPr="004D614F" w:rsidRDefault="00CA4279" w:rsidP="00CA4279">
      <w:pPr>
        <w:spacing w:after="0" w:line="240" w:lineRule="auto"/>
        <w:jc w:val="center"/>
        <w:rPr>
          <w:rFonts w:ascii="Angsana New" w:hAnsi="Angsana New" w:cs="Angsana New"/>
          <w:b/>
          <w:bCs/>
          <w:sz w:val="36"/>
          <w:szCs w:val="36"/>
        </w:rPr>
      </w:pPr>
      <w:proofErr w:type="spellStart"/>
      <w:r w:rsidRPr="004D614F">
        <w:rPr>
          <w:rFonts w:ascii="Angsana New" w:hAnsi="Angsana New" w:cs="Angsana New" w:hint="cs"/>
          <w:b/>
          <w:bCs/>
          <w:sz w:val="36"/>
          <w:szCs w:val="36"/>
          <w:cs/>
        </w:rPr>
        <w:t>ลัทธ</w:t>
      </w:r>
      <w:proofErr w:type="spellEnd"/>
      <w:r w:rsidRPr="004D614F">
        <w:rPr>
          <w:rFonts w:ascii="Angsana New" w:hAnsi="Angsana New" w:cs="Angsana New" w:hint="cs"/>
          <w:b/>
          <w:bCs/>
          <w:sz w:val="36"/>
          <w:szCs w:val="36"/>
          <w:cs/>
        </w:rPr>
        <w:t>พล แพ่งสภา</w:t>
      </w:r>
    </w:p>
    <w:p w14:paraId="4C870A54" w14:textId="77777777" w:rsidR="00CA4279" w:rsidRPr="004D614F" w:rsidRDefault="00CA4279" w:rsidP="00CA4279">
      <w:pPr>
        <w:spacing w:after="0" w:line="240" w:lineRule="auto"/>
        <w:jc w:val="center"/>
        <w:rPr>
          <w:rFonts w:ascii="Angsana New" w:hAnsi="Angsana New" w:cs="Angsana New"/>
          <w:b/>
          <w:bCs/>
          <w:sz w:val="36"/>
          <w:szCs w:val="36"/>
        </w:rPr>
      </w:pPr>
      <w:r w:rsidRPr="004D614F">
        <w:rPr>
          <w:rFonts w:ascii="Angsana New" w:hAnsi="Angsana New" w:cs="Angsana New" w:hint="cs"/>
          <w:b/>
          <w:bCs/>
          <w:sz w:val="36"/>
          <w:szCs w:val="36"/>
          <w:cs/>
        </w:rPr>
        <w:t>วิธวินท์ เมืองน้อย</w:t>
      </w:r>
    </w:p>
    <w:p w14:paraId="73A4137A" w14:textId="77777777" w:rsidR="00CA4279" w:rsidRPr="004D614F" w:rsidRDefault="00CA4279" w:rsidP="00CA4279">
      <w:pPr>
        <w:spacing w:after="0" w:line="240" w:lineRule="auto"/>
        <w:jc w:val="center"/>
        <w:rPr>
          <w:rFonts w:ascii="Angsana New" w:hAnsi="Angsana New" w:cs="Angsana New"/>
          <w:b/>
          <w:bCs/>
          <w:sz w:val="36"/>
          <w:szCs w:val="36"/>
          <w:cs/>
        </w:rPr>
      </w:pPr>
      <w:r w:rsidRPr="004D614F">
        <w:rPr>
          <w:rFonts w:ascii="Angsana New" w:hAnsi="Angsana New" w:cs="Angsana New" w:hint="cs"/>
          <w:b/>
          <w:bCs/>
          <w:sz w:val="36"/>
          <w:szCs w:val="36"/>
          <w:cs/>
        </w:rPr>
        <w:t>สมพล พิมพ์พิศคนึง</w:t>
      </w:r>
    </w:p>
    <w:p w14:paraId="788C33CA" w14:textId="77777777" w:rsidR="00CA4279" w:rsidRDefault="00CA4279" w:rsidP="00CA4279">
      <w:pPr>
        <w:jc w:val="center"/>
        <w:rPr>
          <w:rFonts w:ascii="Angsana New" w:hAnsi="Angsana New" w:cs="Angsana New"/>
          <w:b/>
          <w:bCs/>
          <w:sz w:val="44"/>
          <w:szCs w:val="44"/>
        </w:rPr>
      </w:pPr>
    </w:p>
    <w:p w14:paraId="35ABD1FB" w14:textId="77777777" w:rsidR="00CA4279" w:rsidRDefault="00CA4279" w:rsidP="00CA4279">
      <w:pPr>
        <w:jc w:val="center"/>
        <w:rPr>
          <w:rFonts w:ascii="Angsana New" w:hAnsi="Angsana New" w:cs="Angsana New"/>
          <w:b/>
          <w:bCs/>
          <w:sz w:val="44"/>
          <w:szCs w:val="44"/>
        </w:rPr>
      </w:pPr>
    </w:p>
    <w:p w14:paraId="1BA35EEE" w14:textId="77777777" w:rsidR="00CA4279" w:rsidRDefault="00CA4279" w:rsidP="00CA4279">
      <w:pPr>
        <w:jc w:val="center"/>
        <w:rPr>
          <w:rFonts w:ascii="Angsana New" w:hAnsi="Angsana New" w:cs="Angsana New"/>
          <w:b/>
          <w:bCs/>
          <w:sz w:val="44"/>
          <w:szCs w:val="44"/>
        </w:rPr>
      </w:pPr>
    </w:p>
    <w:p w14:paraId="657D94A5" w14:textId="77777777" w:rsidR="00CA4279" w:rsidRDefault="00CA4279" w:rsidP="00CA4279">
      <w:pPr>
        <w:jc w:val="center"/>
        <w:rPr>
          <w:rFonts w:ascii="Angsana New" w:hAnsi="Angsana New" w:cs="Angsana New"/>
          <w:b/>
          <w:bCs/>
          <w:sz w:val="44"/>
          <w:szCs w:val="44"/>
        </w:rPr>
      </w:pPr>
    </w:p>
    <w:p w14:paraId="1DBC6306" w14:textId="77777777" w:rsidR="00CA4279" w:rsidRDefault="00CA4279" w:rsidP="00CA4279">
      <w:pPr>
        <w:jc w:val="center"/>
        <w:rPr>
          <w:rFonts w:ascii="Angsana New" w:hAnsi="Angsana New" w:cs="Angsana New"/>
          <w:b/>
          <w:bCs/>
          <w:sz w:val="44"/>
          <w:szCs w:val="44"/>
        </w:rPr>
      </w:pPr>
    </w:p>
    <w:p w14:paraId="5F2F91ED" w14:textId="77777777" w:rsidR="00D9758F" w:rsidRDefault="00D9758F" w:rsidP="00CA4279">
      <w:pPr>
        <w:jc w:val="center"/>
        <w:rPr>
          <w:rFonts w:ascii="Angsana New" w:hAnsi="Angsana New" w:cs="Angsana New"/>
          <w:b/>
          <w:bCs/>
          <w:sz w:val="44"/>
          <w:szCs w:val="44"/>
        </w:rPr>
      </w:pPr>
    </w:p>
    <w:p w14:paraId="3EFE2C81" w14:textId="77777777" w:rsidR="00CA4279" w:rsidRDefault="00CA4279" w:rsidP="00D9758F">
      <w:pPr>
        <w:spacing w:after="0" w:line="240" w:lineRule="auto"/>
        <w:jc w:val="center"/>
        <w:rPr>
          <w:rFonts w:ascii="Angsana New" w:hAnsi="Angsana New" w:cs="Angsana New"/>
          <w:b/>
          <w:bCs/>
          <w:sz w:val="36"/>
          <w:szCs w:val="36"/>
        </w:rPr>
      </w:pPr>
      <w:r>
        <w:rPr>
          <w:rFonts w:ascii="Angsana New" w:hAnsi="Angsana New" w:cs="Angsana New" w:hint="cs"/>
          <w:b/>
          <w:bCs/>
          <w:sz w:val="36"/>
          <w:szCs w:val="36"/>
          <w:cs/>
        </w:rPr>
        <w:t>ปริญญานิพนธ์นี้เป็นส่วนหนึ่งของการศึกษาตามหลักสูตรปริญญาวิศวกรรม</w:t>
      </w:r>
      <w:proofErr w:type="spellStart"/>
      <w:r>
        <w:rPr>
          <w:rFonts w:ascii="Angsana New" w:hAnsi="Angsana New" w:cs="Angsana New" w:hint="cs"/>
          <w:b/>
          <w:bCs/>
          <w:sz w:val="36"/>
          <w:szCs w:val="36"/>
          <w:cs/>
        </w:rPr>
        <w:t>ศา</w:t>
      </w:r>
      <w:proofErr w:type="spellEnd"/>
      <w:r>
        <w:rPr>
          <w:rFonts w:ascii="Angsana New" w:hAnsi="Angsana New" w:cs="Angsana New" w:hint="cs"/>
          <w:b/>
          <w:bCs/>
          <w:sz w:val="36"/>
          <w:szCs w:val="36"/>
          <w:cs/>
        </w:rPr>
        <w:t>สตรบัณฑิต</w:t>
      </w:r>
    </w:p>
    <w:p w14:paraId="37FE30EC" w14:textId="77777777" w:rsidR="00CA4279" w:rsidRDefault="00CA4279" w:rsidP="00D9758F">
      <w:pPr>
        <w:spacing w:after="0" w:line="240" w:lineRule="auto"/>
        <w:jc w:val="center"/>
        <w:rPr>
          <w:rFonts w:ascii="Angsana New" w:hAnsi="Angsana New" w:cs="Angsana New"/>
          <w:b/>
          <w:bCs/>
          <w:sz w:val="36"/>
          <w:szCs w:val="36"/>
        </w:rPr>
      </w:pPr>
      <w:r>
        <w:rPr>
          <w:rFonts w:ascii="Angsana New" w:hAnsi="Angsana New" w:cs="Angsana New" w:hint="cs"/>
          <w:b/>
          <w:bCs/>
          <w:sz w:val="36"/>
          <w:szCs w:val="36"/>
          <w:cs/>
        </w:rPr>
        <w:t>สาขาวิชาวิศวกรรมคอมพิวเตอร์ คณะวิศวกรรมศาสตร์</w:t>
      </w:r>
    </w:p>
    <w:p w14:paraId="2DA7A254" w14:textId="77777777" w:rsidR="00CA4279" w:rsidRDefault="00CA4279" w:rsidP="00D9758F">
      <w:pPr>
        <w:spacing w:after="0" w:line="240" w:lineRule="auto"/>
        <w:jc w:val="center"/>
        <w:rPr>
          <w:rFonts w:ascii="Angsana New" w:hAnsi="Angsana New" w:cs="Angsana New"/>
          <w:b/>
          <w:bCs/>
          <w:sz w:val="36"/>
          <w:szCs w:val="36"/>
        </w:rPr>
      </w:pPr>
      <w:r>
        <w:rPr>
          <w:rFonts w:ascii="Angsana New" w:hAnsi="Angsana New" w:cs="Angsana New" w:hint="cs"/>
          <w:b/>
          <w:bCs/>
          <w:sz w:val="36"/>
          <w:szCs w:val="36"/>
          <w:cs/>
        </w:rPr>
        <w:t>สถาบันเทคโนโลยีพระจอมเกล้าเจ้าคุณทหารลาดกระบัง</w:t>
      </w:r>
    </w:p>
    <w:p w14:paraId="130B4D21" w14:textId="77777777" w:rsidR="00BA59F0" w:rsidRDefault="00CA4279" w:rsidP="00D9758F">
      <w:pPr>
        <w:spacing w:after="0" w:line="240" w:lineRule="auto"/>
        <w:jc w:val="center"/>
        <w:rPr>
          <w:rFonts w:ascii="Angsana New" w:hAnsi="Angsana New" w:cs="Angsana New"/>
          <w:b/>
          <w:bCs/>
          <w:sz w:val="36"/>
          <w:szCs w:val="36"/>
        </w:rPr>
        <w:sectPr w:rsidR="00BA59F0" w:rsidSect="00CA4279">
          <w:headerReference w:type="default" r:id="rId11"/>
          <w:headerReference w:type="first" r:id="rId12"/>
          <w:pgSz w:w="12240" w:h="15840"/>
          <w:pgMar w:top="1440" w:right="1440" w:bottom="1440" w:left="1728" w:header="720" w:footer="720" w:gutter="0"/>
          <w:cols w:space="720"/>
          <w:docGrid w:linePitch="360"/>
        </w:sectPr>
      </w:pPr>
      <w:r>
        <w:rPr>
          <w:rFonts w:ascii="Angsana New" w:hAnsi="Angsana New" w:cs="Angsana New" w:hint="cs"/>
          <w:b/>
          <w:bCs/>
          <w:sz w:val="36"/>
          <w:szCs w:val="36"/>
          <w:cs/>
        </w:rPr>
        <w:t xml:space="preserve">ปีการศึกษา </w:t>
      </w:r>
      <w:r>
        <w:rPr>
          <w:rFonts w:ascii="Angsana New" w:hAnsi="Angsana New" w:cs="Angsana New"/>
          <w:b/>
          <w:bCs/>
          <w:sz w:val="36"/>
          <w:szCs w:val="36"/>
        </w:rPr>
        <w:t>2564</w:t>
      </w:r>
    </w:p>
    <w:p w14:paraId="339AB1F2" w14:textId="77777777" w:rsidR="00CA4279" w:rsidRDefault="00C26FBE" w:rsidP="002A6627">
      <w:pPr>
        <w:spacing w:after="0" w:line="240" w:lineRule="auto"/>
        <w:rPr>
          <w:rFonts w:ascii="Angsana New" w:hAnsi="Angsana New" w:cs="Angsana New"/>
          <w:sz w:val="32"/>
          <w:szCs w:val="32"/>
        </w:rPr>
      </w:pPr>
      <w:r>
        <w:rPr>
          <w:rFonts w:ascii="Angsana New" w:hAnsi="Angsana New" w:cs="Angsana New" w:hint="cs"/>
          <w:sz w:val="32"/>
          <w:szCs w:val="32"/>
          <w:cs/>
        </w:rPr>
        <w:lastRenderedPageBreak/>
        <w:t xml:space="preserve">ปริญญานิพนธ์ปีการศึกษา </w:t>
      </w:r>
      <w:r>
        <w:rPr>
          <w:rFonts w:ascii="Angsana New" w:hAnsi="Angsana New" w:cs="Angsana New"/>
          <w:sz w:val="32"/>
          <w:szCs w:val="32"/>
        </w:rPr>
        <w:t>2564</w:t>
      </w:r>
    </w:p>
    <w:p w14:paraId="50A96B47" w14:textId="77777777" w:rsidR="00C26FBE" w:rsidRDefault="00EB1E8B" w:rsidP="002A6627">
      <w:pPr>
        <w:spacing w:after="0" w:line="240" w:lineRule="auto"/>
        <w:rPr>
          <w:rFonts w:ascii="Angsana New" w:hAnsi="Angsana New" w:cs="Angsana New"/>
          <w:sz w:val="32"/>
          <w:szCs w:val="32"/>
        </w:rPr>
      </w:pPr>
      <w:r>
        <w:rPr>
          <w:rFonts w:ascii="Angsana New" w:hAnsi="Angsana New" w:cs="Angsana New" w:hint="cs"/>
          <w:sz w:val="32"/>
          <w:szCs w:val="32"/>
          <w:cs/>
        </w:rPr>
        <w:t>ภาควิชาวิศวกรรมคอมพิวเตอร์</w:t>
      </w:r>
    </w:p>
    <w:p w14:paraId="0E855EE2" w14:textId="77777777" w:rsidR="00EB1E8B" w:rsidRDefault="00EB1E8B" w:rsidP="002A6627">
      <w:pPr>
        <w:spacing w:after="0" w:line="240" w:lineRule="auto"/>
        <w:rPr>
          <w:rFonts w:ascii="Angsana New" w:hAnsi="Angsana New" w:cs="Angsana New"/>
          <w:sz w:val="32"/>
          <w:szCs w:val="32"/>
        </w:rPr>
      </w:pPr>
      <w:r>
        <w:rPr>
          <w:rFonts w:ascii="Angsana New" w:hAnsi="Angsana New" w:cs="Angsana New" w:hint="cs"/>
          <w:sz w:val="32"/>
          <w:szCs w:val="32"/>
          <w:cs/>
        </w:rPr>
        <w:t>คณะวิศวกรรมศาสตร์ สถาบันเทคโนโลยีพระจอมเกล้าเจ้าคุณทหารลาดกระบัง</w:t>
      </w:r>
    </w:p>
    <w:p w14:paraId="2D95C0A5" w14:textId="77777777" w:rsidR="00EB1E8B" w:rsidRDefault="00EB1E8B" w:rsidP="002A6627">
      <w:pPr>
        <w:spacing w:after="0" w:line="240" w:lineRule="auto"/>
        <w:rPr>
          <w:rFonts w:ascii="Angsana New" w:hAnsi="Angsana New" w:cs="Angsana New"/>
          <w:sz w:val="32"/>
          <w:szCs w:val="32"/>
        </w:rPr>
      </w:pPr>
      <w:r>
        <w:rPr>
          <w:rFonts w:ascii="Angsana New" w:hAnsi="Angsana New" w:cs="Angsana New" w:hint="cs"/>
          <w:sz w:val="32"/>
          <w:szCs w:val="32"/>
          <w:cs/>
        </w:rPr>
        <w:t xml:space="preserve">เรื่อง </w:t>
      </w:r>
      <w:r w:rsidR="00002218" w:rsidRPr="00002218">
        <w:rPr>
          <w:rFonts w:ascii="Angsana New" w:hAnsi="Angsana New" w:cs="Angsana New"/>
          <w:sz w:val="32"/>
          <w:szCs w:val="32"/>
          <w:cs/>
        </w:rPr>
        <w:t>ระบบจัดการแข่งขันกีฬาบริดจ์</w:t>
      </w:r>
    </w:p>
    <w:p w14:paraId="650C4AC9" w14:textId="77777777" w:rsidR="00002218" w:rsidRDefault="00002218" w:rsidP="00D001A9">
      <w:pPr>
        <w:spacing w:after="400" w:line="240" w:lineRule="auto"/>
        <w:ind w:firstLine="454"/>
        <w:rPr>
          <w:rFonts w:ascii="Angsana New" w:hAnsi="Angsana New" w:cs="Angsana New"/>
          <w:sz w:val="32"/>
          <w:szCs w:val="32"/>
        </w:rPr>
      </w:pPr>
      <w:r w:rsidRPr="00002218">
        <w:rPr>
          <w:rFonts w:ascii="Angsana New" w:hAnsi="Angsana New" w:cs="Angsana New"/>
          <w:sz w:val="32"/>
          <w:szCs w:val="32"/>
        </w:rPr>
        <w:t>BRIDGE COMPETITION MANAGEMENT SYSTEM</w:t>
      </w:r>
    </w:p>
    <w:p w14:paraId="239E00D9" w14:textId="77777777" w:rsidR="00002218" w:rsidRDefault="00002218" w:rsidP="002A6627">
      <w:pPr>
        <w:spacing w:after="0" w:line="240" w:lineRule="auto"/>
        <w:rPr>
          <w:rFonts w:ascii="Angsana New" w:hAnsi="Angsana New" w:cs="Angsana New"/>
          <w:sz w:val="32"/>
          <w:szCs w:val="32"/>
        </w:rPr>
      </w:pPr>
      <w:r>
        <w:rPr>
          <w:rFonts w:ascii="Angsana New" w:hAnsi="Angsana New" w:cs="Angsana New" w:hint="cs"/>
          <w:sz w:val="32"/>
          <w:szCs w:val="32"/>
          <w:cs/>
        </w:rPr>
        <w:t>ผู้จัดทำ</w:t>
      </w:r>
    </w:p>
    <w:p w14:paraId="7F935A06" w14:textId="77777777" w:rsidR="00002218" w:rsidRDefault="00002218" w:rsidP="002A6627">
      <w:pPr>
        <w:spacing w:after="0" w:line="240" w:lineRule="auto"/>
        <w:rPr>
          <w:rFonts w:ascii="Angsana New" w:hAnsi="Angsana New" w:cs="Angsana New"/>
          <w:sz w:val="32"/>
          <w:szCs w:val="32"/>
        </w:rPr>
      </w:pPr>
      <w:r>
        <w:rPr>
          <w:rFonts w:ascii="Angsana New" w:hAnsi="Angsana New" w:cs="Angsana New"/>
          <w:sz w:val="32"/>
          <w:szCs w:val="32"/>
        </w:rPr>
        <w:t xml:space="preserve">1. </w:t>
      </w:r>
      <w:r w:rsidR="0037736C">
        <w:rPr>
          <w:rFonts w:ascii="Angsana New" w:hAnsi="Angsana New" w:cs="Angsana New" w:hint="cs"/>
          <w:sz w:val="32"/>
          <w:szCs w:val="32"/>
          <w:cs/>
        </w:rPr>
        <w:t>นาย</w:t>
      </w:r>
      <w:proofErr w:type="spellStart"/>
      <w:r w:rsidR="0037736C">
        <w:rPr>
          <w:rFonts w:ascii="Angsana New" w:hAnsi="Angsana New" w:cs="Angsana New" w:hint="cs"/>
          <w:sz w:val="32"/>
          <w:szCs w:val="32"/>
          <w:cs/>
        </w:rPr>
        <w:t>ลัทธ</w:t>
      </w:r>
      <w:proofErr w:type="spellEnd"/>
      <w:r w:rsidR="0037736C">
        <w:rPr>
          <w:rFonts w:ascii="Angsana New" w:hAnsi="Angsana New" w:cs="Angsana New" w:hint="cs"/>
          <w:sz w:val="32"/>
          <w:szCs w:val="32"/>
          <w:cs/>
        </w:rPr>
        <w:t>พล แพ่งสภา</w:t>
      </w:r>
      <w:r w:rsidR="0037736C">
        <w:rPr>
          <w:rFonts w:ascii="Angsana New" w:hAnsi="Angsana New" w:cs="Angsana New"/>
          <w:sz w:val="32"/>
          <w:szCs w:val="32"/>
          <w:cs/>
        </w:rPr>
        <w:tab/>
      </w:r>
      <w:r w:rsidR="0037736C">
        <w:rPr>
          <w:rFonts w:ascii="Angsana New" w:hAnsi="Angsana New" w:cs="Angsana New"/>
          <w:sz w:val="32"/>
          <w:szCs w:val="32"/>
          <w:cs/>
        </w:rPr>
        <w:tab/>
      </w:r>
      <w:r w:rsidR="0037736C">
        <w:rPr>
          <w:rFonts w:ascii="Angsana New" w:hAnsi="Angsana New" w:cs="Angsana New" w:hint="cs"/>
          <w:sz w:val="32"/>
          <w:szCs w:val="32"/>
          <w:cs/>
        </w:rPr>
        <w:t xml:space="preserve">รหัสนักศึกษา </w:t>
      </w:r>
      <w:r w:rsidR="0037736C">
        <w:rPr>
          <w:rFonts w:ascii="Angsana New" w:hAnsi="Angsana New" w:cs="Angsana New"/>
          <w:sz w:val="32"/>
          <w:szCs w:val="32"/>
        </w:rPr>
        <w:t>61010914</w:t>
      </w:r>
    </w:p>
    <w:p w14:paraId="52F1862C" w14:textId="77777777" w:rsidR="0037736C" w:rsidRDefault="0037736C" w:rsidP="002A6627">
      <w:pPr>
        <w:spacing w:after="0" w:line="240" w:lineRule="auto"/>
        <w:rPr>
          <w:rFonts w:ascii="Angsana New" w:hAnsi="Angsana New" w:cs="Angsana New"/>
          <w:sz w:val="32"/>
          <w:szCs w:val="32"/>
        </w:rPr>
      </w:pPr>
      <w:r>
        <w:rPr>
          <w:rFonts w:ascii="Angsana New" w:hAnsi="Angsana New" w:cs="Angsana New"/>
          <w:sz w:val="32"/>
          <w:szCs w:val="32"/>
        </w:rPr>
        <w:t xml:space="preserve">2. </w:t>
      </w:r>
      <w:r>
        <w:rPr>
          <w:rFonts w:ascii="Angsana New" w:hAnsi="Angsana New" w:cs="Angsana New" w:hint="cs"/>
          <w:sz w:val="32"/>
          <w:szCs w:val="32"/>
          <w:cs/>
        </w:rPr>
        <w:t>นาย</w:t>
      </w:r>
      <w:r w:rsidR="001A46BB" w:rsidRPr="001A46BB">
        <w:rPr>
          <w:rFonts w:ascii="Angsana New" w:hAnsi="Angsana New" w:cs="Angsana New"/>
          <w:sz w:val="32"/>
          <w:szCs w:val="32"/>
          <w:cs/>
        </w:rPr>
        <w:t>วิธวินท์ เมืองน้อย</w:t>
      </w:r>
      <w:r w:rsidR="001A46BB">
        <w:rPr>
          <w:rFonts w:ascii="Angsana New" w:hAnsi="Angsana New" w:cs="Angsana New"/>
          <w:sz w:val="32"/>
          <w:szCs w:val="32"/>
          <w:cs/>
        </w:rPr>
        <w:tab/>
      </w:r>
      <w:r w:rsidR="001A46BB">
        <w:rPr>
          <w:rFonts w:ascii="Angsana New" w:hAnsi="Angsana New" w:cs="Angsana New"/>
          <w:sz w:val="32"/>
          <w:szCs w:val="32"/>
          <w:cs/>
        </w:rPr>
        <w:tab/>
      </w:r>
      <w:r w:rsidR="001A46BB">
        <w:rPr>
          <w:rFonts w:ascii="Angsana New" w:hAnsi="Angsana New" w:cs="Angsana New" w:hint="cs"/>
          <w:sz w:val="32"/>
          <w:szCs w:val="32"/>
          <w:cs/>
        </w:rPr>
        <w:t xml:space="preserve">รหัสนักศึกษา </w:t>
      </w:r>
      <w:r w:rsidR="001A46BB">
        <w:rPr>
          <w:rFonts w:ascii="Angsana New" w:hAnsi="Angsana New" w:cs="Angsana New"/>
          <w:sz w:val="32"/>
          <w:szCs w:val="32"/>
        </w:rPr>
        <w:t>61010968</w:t>
      </w:r>
    </w:p>
    <w:p w14:paraId="16B538B4" w14:textId="77777777" w:rsidR="001A46BB" w:rsidRDefault="001A46BB" w:rsidP="002A6627">
      <w:pPr>
        <w:spacing w:after="2000" w:line="240" w:lineRule="auto"/>
        <w:rPr>
          <w:rFonts w:ascii="Angsana New" w:hAnsi="Angsana New" w:cs="Angsana New"/>
          <w:sz w:val="32"/>
          <w:szCs w:val="32"/>
        </w:rPr>
      </w:pPr>
      <w:r>
        <w:rPr>
          <w:rFonts w:ascii="Angsana New" w:hAnsi="Angsana New" w:cs="Angsana New"/>
          <w:sz w:val="32"/>
          <w:szCs w:val="32"/>
        </w:rPr>
        <w:t xml:space="preserve">3. </w:t>
      </w:r>
      <w:r>
        <w:rPr>
          <w:rFonts w:ascii="Angsana New" w:hAnsi="Angsana New" w:cs="Angsana New" w:hint="cs"/>
          <w:sz w:val="32"/>
          <w:szCs w:val="32"/>
          <w:cs/>
        </w:rPr>
        <w:t>นาย</w:t>
      </w:r>
      <w:r w:rsidRPr="001A46BB">
        <w:rPr>
          <w:rFonts w:ascii="Angsana New" w:hAnsi="Angsana New" w:cs="Angsana New"/>
          <w:sz w:val="32"/>
          <w:szCs w:val="32"/>
          <w:cs/>
        </w:rPr>
        <w:t>สมพล พิมพ์พิศคนึง</w:t>
      </w:r>
      <w:r w:rsidR="0026264E">
        <w:rPr>
          <w:rFonts w:ascii="Angsana New" w:hAnsi="Angsana New" w:cs="Angsana New"/>
          <w:sz w:val="32"/>
          <w:szCs w:val="32"/>
          <w:cs/>
        </w:rPr>
        <w:tab/>
      </w:r>
      <w:r>
        <w:rPr>
          <w:rFonts w:ascii="Angsana New" w:hAnsi="Angsana New" w:cs="Angsana New" w:hint="cs"/>
          <w:sz w:val="32"/>
          <w:szCs w:val="32"/>
          <w:cs/>
        </w:rPr>
        <w:t>รหัสนักศึกษา</w:t>
      </w:r>
      <w:r w:rsidR="00342204">
        <w:rPr>
          <w:rFonts w:ascii="Angsana New" w:hAnsi="Angsana New" w:cs="Angsana New"/>
          <w:sz w:val="32"/>
          <w:szCs w:val="32"/>
        </w:rPr>
        <w:t xml:space="preserve"> 61011066</w:t>
      </w:r>
    </w:p>
    <w:p w14:paraId="414D0863" w14:textId="77777777" w:rsidR="00E907DC" w:rsidRDefault="00E907DC" w:rsidP="002A6627">
      <w:pPr>
        <w:spacing w:after="0" w:line="240" w:lineRule="auto"/>
        <w:jc w:val="right"/>
        <w:rPr>
          <w:rFonts w:ascii="Angsana New" w:hAnsi="Angsana New" w:cs="Angsana New"/>
          <w:sz w:val="32"/>
          <w:szCs w:val="32"/>
        </w:rPr>
      </w:pPr>
      <w:r>
        <w:rPr>
          <w:rFonts w:ascii="Angsana New" w:hAnsi="Angsana New" w:cs="Angsana New"/>
          <w:sz w:val="32"/>
          <w:szCs w:val="32"/>
        </w:rPr>
        <w:t>____________________</w:t>
      </w:r>
      <w:r w:rsidR="00D83A4B">
        <w:rPr>
          <w:rFonts w:ascii="Angsana New" w:hAnsi="Angsana New" w:cs="Angsana New"/>
          <w:sz w:val="32"/>
          <w:szCs w:val="32"/>
        </w:rPr>
        <w:t xml:space="preserve">__________ </w:t>
      </w:r>
      <w:r w:rsidR="00D83A4B">
        <w:rPr>
          <w:rFonts w:ascii="Angsana New" w:hAnsi="Angsana New" w:cs="Angsana New" w:hint="cs"/>
          <w:sz w:val="32"/>
          <w:szCs w:val="32"/>
          <w:cs/>
        </w:rPr>
        <w:t>อาจารย์ที่ปรึกษา</w:t>
      </w:r>
    </w:p>
    <w:p w14:paraId="4347A43E" w14:textId="77777777" w:rsidR="00937295" w:rsidRPr="00C26FBE" w:rsidRDefault="00937295" w:rsidP="002A6627">
      <w:pPr>
        <w:spacing w:after="0" w:line="240" w:lineRule="auto"/>
        <w:ind w:right="1800"/>
        <w:jc w:val="right"/>
        <w:rPr>
          <w:rFonts w:ascii="Angsana New" w:hAnsi="Angsana New" w:cs="Angsana New"/>
          <w:sz w:val="32"/>
          <w:szCs w:val="32"/>
          <w:cs/>
        </w:rPr>
      </w:pPr>
      <w:r>
        <w:rPr>
          <w:rFonts w:ascii="Angsana New" w:hAnsi="Angsana New" w:cs="Angsana New"/>
          <w:sz w:val="32"/>
          <w:szCs w:val="32"/>
        </w:rPr>
        <w:t>(</w:t>
      </w:r>
      <w:r>
        <w:rPr>
          <w:rFonts w:ascii="Angsana New" w:hAnsi="Angsana New" w:cs="Angsana New" w:hint="cs"/>
          <w:sz w:val="32"/>
          <w:szCs w:val="32"/>
          <w:cs/>
        </w:rPr>
        <w:t>อาจารย์วิบูลย์ พร้อมพา</w:t>
      </w:r>
      <w:r w:rsidR="002A4CB3">
        <w:rPr>
          <w:rFonts w:ascii="Angsana New" w:hAnsi="Angsana New" w:cs="Angsana New" w:hint="cs"/>
          <w:sz w:val="32"/>
          <w:szCs w:val="32"/>
          <w:cs/>
        </w:rPr>
        <w:t>นิ</w:t>
      </w:r>
      <w:r>
        <w:rPr>
          <w:rFonts w:ascii="Angsana New" w:hAnsi="Angsana New" w:cs="Angsana New" w:hint="cs"/>
          <w:sz w:val="32"/>
          <w:szCs w:val="32"/>
          <w:cs/>
        </w:rPr>
        <w:t>ชย์</w:t>
      </w:r>
      <w:r>
        <w:rPr>
          <w:rFonts w:ascii="Angsana New" w:hAnsi="Angsana New" w:cs="Angsana New"/>
          <w:sz w:val="32"/>
          <w:szCs w:val="32"/>
        </w:rPr>
        <w:t>)</w:t>
      </w:r>
    </w:p>
    <w:p w14:paraId="2E74B60B" w14:textId="77777777" w:rsidR="00D9758F" w:rsidRPr="004D614F" w:rsidRDefault="00D9758F" w:rsidP="002A6627">
      <w:pPr>
        <w:spacing w:after="0" w:line="240" w:lineRule="auto"/>
        <w:jc w:val="center"/>
        <w:rPr>
          <w:rFonts w:ascii="Angsana New" w:hAnsi="Angsana New" w:cs="Angsana New"/>
          <w:b/>
          <w:bCs/>
          <w:sz w:val="36"/>
          <w:szCs w:val="36"/>
        </w:rPr>
      </w:pPr>
    </w:p>
    <w:p w14:paraId="4E787D77" w14:textId="77777777" w:rsidR="00194ED6" w:rsidRDefault="00194ED6"/>
    <w:p w14:paraId="7F722447" w14:textId="77777777" w:rsidR="00CA787B" w:rsidRDefault="00CA787B"/>
    <w:p w14:paraId="58E6C721" w14:textId="77777777" w:rsidR="00CA787B" w:rsidRDefault="00CA787B"/>
    <w:p w14:paraId="28722943" w14:textId="77777777" w:rsidR="00CA787B" w:rsidRDefault="00CA787B"/>
    <w:p w14:paraId="3EA5B4E0" w14:textId="77777777" w:rsidR="00CA787B" w:rsidRDefault="00CA787B"/>
    <w:p w14:paraId="7618BE6D" w14:textId="77777777" w:rsidR="00CA787B" w:rsidRDefault="00CA787B"/>
    <w:p w14:paraId="2E4E5F9F" w14:textId="77777777" w:rsidR="00CA787B" w:rsidRDefault="00CA787B"/>
    <w:p w14:paraId="0FB732B4" w14:textId="77777777" w:rsidR="00CA787B" w:rsidRDefault="00CA787B"/>
    <w:p w14:paraId="0220D200" w14:textId="77777777" w:rsidR="00CA787B" w:rsidRDefault="00CA787B"/>
    <w:p w14:paraId="4024FCBA" w14:textId="77777777" w:rsidR="00CA787B" w:rsidRDefault="00CA787B"/>
    <w:p w14:paraId="66004449" w14:textId="77777777" w:rsidR="00CA787B" w:rsidRDefault="00CA787B"/>
    <w:p w14:paraId="334897C3" w14:textId="77777777" w:rsidR="00CA787B" w:rsidRDefault="00CA787B"/>
    <w:p w14:paraId="02F2D542" w14:textId="77777777" w:rsidR="002675DA" w:rsidRPr="002675DA" w:rsidRDefault="002675DA" w:rsidP="00A63708">
      <w:pPr>
        <w:spacing w:after="0" w:line="240" w:lineRule="auto"/>
        <w:jc w:val="center"/>
        <w:rPr>
          <w:rFonts w:ascii="Angsana New" w:hAnsi="Angsana New" w:cs="Angsana New"/>
          <w:b/>
          <w:bCs/>
          <w:sz w:val="48"/>
          <w:szCs w:val="48"/>
        </w:rPr>
      </w:pPr>
      <w:r w:rsidRPr="002675DA">
        <w:rPr>
          <w:rFonts w:ascii="Angsana New" w:hAnsi="Angsana New" w:cs="Angsana New"/>
          <w:b/>
          <w:bCs/>
          <w:sz w:val="48"/>
          <w:szCs w:val="48"/>
          <w:cs/>
        </w:rPr>
        <w:lastRenderedPageBreak/>
        <w:t xml:space="preserve">ระบบจัดการแข่งขันกีฬาบริดจ์ </w:t>
      </w:r>
    </w:p>
    <w:p w14:paraId="38EBE80B" w14:textId="77777777" w:rsidR="00DD666C" w:rsidRPr="00DD666C" w:rsidRDefault="00DD666C" w:rsidP="00DD666C">
      <w:pPr>
        <w:spacing w:after="0" w:line="240" w:lineRule="auto"/>
        <w:jc w:val="right"/>
        <w:rPr>
          <w:rFonts w:ascii="Angsana New" w:hAnsi="Angsana New" w:cs="Angsana New"/>
          <w:sz w:val="32"/>
          <w:szCs w:val="32"/>
        </w:rPr>
      </w:pPr>
      <w:r w:rsidRPr="00DD666C">
        <w:rPr>
          <w:rFonts w:ascii="Angsana New" w:hAnsi="Angsana New" w:cs="Angsana New"/>
          <w:sz w:val="32"/>
          <w:szCs w:val="32"/>
          <w:cs/>
        </w:rPr>
        <w:t>นาย</w:t>
      </w:r>
      <w:proofErr w:type="spellStart"/>
      <w:r w:rsidRPr="00DD666C">
        <w:rPr>
          <w:rFonts w:ascii="Angsana New" w:hAnsi="Angsana New" w:cs="Angsana New"/>
          <w:sz w:val="32"/>
          <w:szCs w:val="32"/>
          <w:cs/>
        </w:rPr>
        <w:t>ลัทธ</w:t>
      </w:r>
      <w:proofErr w:type="spellEnd"/>
      <w:r w:rsidRPr="00DD666C">
        <w:rPr>
          <w:rFonts w:ascii="Angsana New" w:hAnsi="Angsana New" w:cs="Angsana New"/>
          <w:sz w:val="32"/>
          <w:szCs w:val="32"/>
          <w:cs/>
        </w:rPr>
        <w:t xml:space="preserve">พล </w:t>
      </w:r>
      <w:r>
        <w:rPr>
          <w:rFonts w:ascii="Angsana New" w:hAnsi="Angsana New" w:cs="Angsana New"/>
          <w:sz w:val="32"/>
          <w:szCs w:val="32"/>
        </w:rPr>
        <w:tab/>
      </w:r>
      <w:r w:rsidRPr="00DD666C">
        <w:rPr>
          <w:rFonts w:ascii="Angsana New" w:hAnsi="Angsana New" w:cs="Angsana New"/>
          <w:sz w:val="32"/>
          <w:szCs w:val="32"/>
          <w:cs/>
        </w:rPr>
        <w:t>แพ่งสภา</w:t>
      </w:r>
      <w:r w:rsidRPr="00DD666C">
        <w:rPr>
          <w:rFonts w:ascii="Angsana New" w:hAnsi="Angsana New" w:cs="Angsana New"/>
          <w:sz w:val="32"/>
          <w:szCs w:val="32"/>
          <w:cs/>
        </w:rPr>
        <w:tab/>
      </w:r>
      <w:r w:rsidRPr="00DD666C">
        <w:rPr>
          <w:rFonts w:ascii="Angsana New" w:hAnsi="Angsana New" w:cs="Angsana New"/>
          <w:sz w:val="32"/>
          <w:szCs w:val="32"/>
        </w:rPr>
        <w:t>61010914</w:t>
      </w:r>
      <w:r w:rsidR="00E758B4">
        <w:rPr>
          <w:rFonts w:ascii="Angsana New" w:hAnsi="Angsana New" w:cs="Angsana New"/>
          <w:sz w:val="32"/>
          <w:szCs w:val="32"/>
        </w:rPr>
        <w:tab/>
      </w:r>
    </w:p>
    <w:p w14:paraId="4D31C823" w14:textId="77777777" w:rsidR="00DD666C" w:rsidRPr="00DD666C" w:rsidRDefault="00DD666C" w:rsidP="00DD666C">
      <w:pPr>
        <w:spacing w:after="0" w:line="240" w:lineRule="auto"/>
        <w:jc w:val="right"/>
        <w:rPr>
          <w:rFonts w:ascii="Angsana New" w:hAnsi="Angsana New" w:cs="Angsana New"/>
          <w:sz w:val="32"/>
          <w:szCs w:val="32"/>
        </w:rPr>
      </w:pPr>
      <w:r w:rsidRPr="00DD666C">
        <w:rPr>
          <w:rFonts w:ascii="Angsana New" w:hAnsi="Angsana New" w:cs="Angsana New"/>
          <w:sz w:val="32"/>
          <w:szCs w:val="32"/>
          <w:cs/>
        </w:rPr>
        <w:t xml:space="preserve">นายวิธวินท์ </w:t>
      </w:r>
      <w:r>
        <w:rPr>
          <w:rFonts w:ascii="Angsana New" w:hAnsi="Angsana New" w:cs="Angsana New"/>
          <w:sz w:val="32"/>
          <w:szCs w:val="32"/>
        </w:rPr>
        <w:tab/>
      </w:r>
      <w:r w:rsidRPr="00DD666C">
        <w:rPr>
          <w:rFonts w:ascii="Angsana New" w:hAnsi="Angsana New" w:cs="Angsana New"/>
          <w:sz w:val="32"/>
          <w:szCs w:val="32"/>
          <w:cs/>
        </w:rPr>
        <w:t>เมืองน้อย</w:t>
      </w:r>
      <w:r w:rsidRPr="00DD666C">
        <w:rPr>
          <w:rFonts w:ascii="Angsana New" w:hAnsi="Angsana New" w:cs="Angsana New"/>
          <w:sz w:val="32"/>
          <w:szCs w:val="32"/>
          <w:cs/>
        </w:rPr>
        <w:tab/>
      </w:r>
      <w:r w:rsidRPr="00DD666C">
        <w:rPr>
          <w:rFonts w:ascii="Angsana New" w:hAnsi="Angsana New" w:cs="Angsana New"/>
          <w:sz w:val="32"/>
          <w:szCs w:val="32"/>
        </w:rPr>
        <w:t>61010968</w:t>
      </w:r>
      <w:r w:rsidR="00E758B4">
        <w:rPr>
          <w:rFonts w:ascii="Angsana New" w:hAnsi="Angsana New" w:cs="Angsana New"/>
          <w:sz w:val="32"/>
          <w:szCs w:val="32"/>
        </w:rPr>
        <w:tab/>
      </w:r>
    </w:p>
    <w:p w14:paraId="09D7C4E7" w14:textId="77777777" w:rsidR="00DD666C" w:rsidRDefault="00DD666C" w:rsidP="00DD666C">
      <w:pPr>
        <w:spacing w:after="0" w:line="240" w:lineRule="auto"/>
        <w:jc w:val="right"/>
        <w:rPr>
          <w:rFonts w:ascii="Angsana New" w:hAnsi="Angsana New" w:cs="Angsana New"/>
          <w:sz w:val="32"/>
          <w:szCs w:val="32"/>
        </w:rPr>
      </w:pPr>
      <w:r w:rsidRPr="00DD666C">
        <w:rPr>
          <w:rFonts w:ascii="Angsana New" w:hAnsi="Angsana New" w:cs="Angsana New"/>
          <w:sz w:val="32"/>
          <w:szCs w:val="32"/>
          <w:cs/>
        </w:rPr>
        <w:t xml:space="preserve">นายสมพล </w:t>
      </w:r>
      <w:r>
        <w:rPr>
          <w:rFonts w:ascii="Angsana New" w:hAnsi="Angsana New" w:cs="Angsana New"/>
          <w:sz w:val="32"/>
          <w:szCs w:val="32"/>
        </w:rPr>
        <w:tab/>
      </w:r>
      <w:r w:rsidRPr="00DD666C">
        <w:rPr>
          <w:rFonts w:ascii="Angsana New" w:hAnsi="Angsana New" w:cs="Angsana New"/>
          <w:sz w:val="32"/>
          <w:szCs w:val="32"/>
          <w:cs/>
        </w:rPr>
        <w:t>พิมพ์พิศคนึง</w:t>
      </w:r>
      <w:r w:rsidR="00394BDA">
        <w:rPr>
          <w:rFonts w:ascii="Angsana New" w:hAnsi="Angsana New" w:cs="Angsana New"/>
          <w:sz w:val="32"/>
          <w:szCs w:val="32"/>
        </w:rPr>
        <w:tab/>
      </w:r>
      <w:r w:rsidRPr="00DD666C">
        <w:rPr>
          <w:rFonts w:ascii="Angsana New" w:hAnsi="Angsana New" w:cs="Angsana New"/>
          <w:sz w:val="32"/>
          <w:szCs w:val="32"/>
        </w:rPr>
        <w:t>61011066</w:t>
      </w:r>
      <w:r w:rsidR="00E758B4">
        <w:rPr>
          <w:rFonts w:ascii="Angsana New" w:hAnsi="Angsana New" w:cs="Angsana New"/>
          <w:sz w:val="32"/>
          <w:szCs w:val="32"/>
        </w:rPr>
        <w:tab/>
      </w:r>
    </w:p>
    <w:p w14:paraId="35A991C2" w14:textId="77777777" w:rsidR="00CA787B" w:rsidRDefault="00E73A5E" w:rsidP="00A63708">
      <w:pPr>
        <w:spacing w:after="0" w:line="240" w:lineRule="auto"/>
        <w:jc w:val="right"/>
        <w:rPr>
          <w:rFonts w:ascii="Angsana New" w:hAnsi="Angsana New" w:cs="Angsana New"/>
          <w:sz w:val="32"/>
          <w:szCs w:val="32"/>
        </w:rPr>
      </w:pPr>
      <w:r>
        <w:rPr>
          <w:rFonts w:ascii="Angsana New" w:hAnsi="Angsana New" w:cs="Angsana New" w:hint="cs"/>
          <w:sz w:val="32"/>
          <w:szCs w:val="32"/>
          <w:cs/>
        </w:rPr>
        <w:t xml:space="preserve">อาจารย์วิบูลย์ </w:t>
      </w:r>
      <w:r w:rsidR="00DD666C">
        <w:rPr>
          <w:rFonts w:ascii="Angsana New" w:hAnsi="Angsana New" w:cs="Angsana New"/>
          <w:sz w:val="32"/>
          <w:szCs w:val="32"/>
        </w:rPr>
        <w:tab/>
      </w:r>
      <w:r>
        <w:rPr>
          <w:rFonts w:ascii="Angsana New" w:hAnsi="Angsana New" w:cs="Angsana New" w:hint="cs"/>
          <w:sz w:val="32"/>
          <w:szCs w:val="32"/>
          <w:cs/>
        </w:rPr>
        <w:t>พร้อมพา</w:t>
      </w:r>
      <w:r w:rsidR="002A4CB3">
        <w:rPr>
          <w:rFonts w:ascii="Angsana New" w:hAnsi="Angsana New" w:cs="Angsana New" w:hint="cs"/>
          <w:sz w:val="32"/>
          <w:szCs w:val="32"/>
          <w:cs/>
        </w:rPr>
        <w:t>นิ</w:t>
      </w:r>
      <w:r>
        <w:rPr>
          <w:rFonts w:ascii="Angsana New" w:hAnsi="Angsana New" w:cs="Angsana New" w:hint="cs"/>
          <w:sz w:val="32"/>
          <w:szCs w:val="32"/>
          <w:cs/>
        </w:rPr>
        <w:t xml:space="preserve">ชย์ </w:t>
      </w:r>
      <w:r w:rsidR="00DD666C">
        <w:rPr>
          <w:rFonts w:ascii="Angsana New" w:hAnsi="Angsana New" w:cs="Angsana New"/>
          <w:sz w:val="32"/>
          <w:szCs w:val="32"/>
        </w:rPr>
        <w:tab/>
      </w:r>
      <w:r>
        <w:rPr>
          <w:rFonts w:ascii="Angsana New" w:hAnsi="Angsana New" w:cs="Angsana New" w:hint="cs"/>
          <w:sz w:val="32"/>
          <w:szCs w:val="32"/>
          <w:cs/>
        </w:rPr>
        <w:t>อาจารย์ที่ปรึกษา</w:t>
      </w:r>
      <w:r w:rsidR="00E758B4">
        <w:rPr>
          <w:rFonts w:ascii="Angsana New" w:hAnsi="Angsana New" w:cs="Angsana New"/>
          <w:sz w:val="32"/>
          <w:szCs w:val="32"/>
        </w:rPr>
        <w:tab/>
      </w:r>
    </w:p>
    <w:p w14:paraId="45499006" w14:textId="77777777" w:rsidR="00B66BFD" w:rsidRDefault="003E7071" w:rsidP="00B66BFD">
      <w:pPr>
        <w:spacing w:after="400" w:line="240" w:lineRule="auto"/>
        <w:jc w:val="right"/>
        <w:rPr>
          <w:rFonts w:ascii="Angsana New" w:hAnsi="Angsana New" w:cs="Angsana New"/>
          <w:sz w:val="32"/>
          <w:szCs w:val="32"/>
        </w:rPr>
      </w:pPr>
      <w:r>
        <w:rPr>
          <w:rFonts w:ascii="Angsana New" w:hAnsi="Angsana New" w:cs="Angsana New" w:hint="cs"/>
          <w:sz w:val="32"/>
          <w:szCs w:val="32"/>
          <w:cs/>
        </w:rPr>
        <w:t xml:space="preserve">ปีการศึกษา </w:t>
      </w:r>
      <w:r>
        <w:rPr>
          <w:rFonts w:ascii="Angsana New" w:hAnsi="Angsana New" w:cs="Angsana New"/>
          <w:sz w:val="32"/>
          <w:szCs w:val="32"/>
        </w:rPr>
        <w:t>2564</w:t>
      </w:r>
      <w:r w:rsidR="00E758B4">
        <w:rPr>
          <w:rFonts w:ascii="Angsana New" w:hAnsi="Angsana New" w:cs="Angsana New"/>
          <w:sz w:val="32"/>
          <w:szCs w:val="32"/>
        </w:rPr>
        <w:tab/>
      </w:r>
      <w:r w:rsidR="00E758B4">
        <w:rPr>
          <w:rFonts w:ascii="Angsana New" w:hAnsi="Angsana New" w:cs="Angsana New"/>
          <w:sz w:val="32"/>
          <w:szCs w:val="32"/>
        </w:rPr>
        <w:tab/>
      </w:r>
      <w:r w:rsidR="006B5D64">
        <w:rPr>
          <w:rFonts w:ascii="Angsana New" w:hAnsi="Angsana New" w:cs="Angsana New"/>
          <w:sz w:val="32"/>
          <w:szCs w:val="32"/>
          <w:cs/>
        </w:rPr>
        <w:tab/>
      </w:r>
      <w:r w:rsidR="00E758B4">
        <w:rPr>
          <w:rFonts w:ascii="Angsana New" w:hAnsi="Angsana New" w:cs="Angsana New"/>
          <w:sz w:val="32"/>
          <w:szCs w:val="32"/>
        </w:rPr>
        <w:tab/>
      </w:r>
      <w:r w:rsidR="00E758B4">
        <w:rPr>
          <w:rFonts w:ascii="Angsana New" w:hAnsi="Angsana New" w:cs="Angsana New"/>
          <w:sz w:val="32"/>
          <w:szCs w:val="32"/>
        </w:rPr>
        <w:tab/>
      </w:r>
    </w:p>
    <w:p w14:paraId="32271A23" w14:textId="77777777" w:rsidR="004D370D" w:rsidRDefault="006B5D64" w:rsidP="003C0C92">
      <w:pPr>
        <w:spacing w:after="0" w:line="240" w:lineRule="auto"/>
        <w:rPr>
          <w:rFonts w:ascii="Angsana New" w:hAnsi="Angsana New" w:cs="Angsana New"/>
          <w:b/>
          <w:bCs/>
          <w:sz w:val="32"/>
          <w:szCs w:val="32"/>
        </w:rPr>
      </w:pPr>
      <w:r w:rsidRPr="00B17726">
        <w:rPr>
          <w:rFonts w:ascii="Angsana New" w:hAnsi="Angsana New" w:cs="Angsana New" w:hint="cs"/>
          <w:b/>
          <w:bCs/>
          <w:sz w:val="36"/>
          <w:szCs w:val="36"/>
          <w:cs/>
        </w:rPr>
        <w:t>บทคัดย่อ</w:t>
      </w:r>
      <w:r w:rsidR="00E758B4" w:rsidRPr="003C0C92">
        <w:rPr>
          <w:rFonts w:ascii="Angsana New" w:hAnsi="Angsana New" w:cs="Angsana New"/>
          <w:b/>
          <w:bCs/>
          <w:sz w:val="32"/>
          <w:szCs w:val="32"/>
        </w:rPr>
        <w:tab/>
      </w:r>
    </w:p>
    <w:p w14:paraId="21227008" w14:textId="77777777" w:rsidR="00AD2F90" w:rsidRDefault="00C044BE">
      <w:pPr>
        <w:rPr>
          <w:rFonts w:ascii="Angsana New" w:hAnsi="Angsana New" w:cs="Angsana New"/>
          <w:sz w:val="32"/>
          <w:szCs w:val="32"/>
        </w:rPr>
      </w:pPr>
      <w:r>
        <w:rPr>
          <w:rFonts w:ascii="Angsana New" w:hAnsi="Angsana New" w:cs="Angsana New"/>
          <w:sz w:val="32"/>
          <w:szCs w:val="32"/>
          <w:cs/>
        </w:rPr>
        <w:tab/>
      </w:r>
      <w:r w:rsidR="009335BC">
        <w:rPr>
          <w:rFonts w:ascii="Angsana New" w:hAnsi="Angsana New" w:cs="Angsana New" w:hint="cs"/>
          <w:sz w:val="32"/>
          <w:szCs w:val="32"/>
          <w:cs/>
        </w:rPr>
        <w:t>ระบบจัดการแข่งขัน</w:t>
      </w:r>
      <w:r w:rsidR="00E87EF4">
        <w:rPr>
          <w:rFonts w:ascii="Angsana New" w:hAnsi="Angsana New" w:cs="Angsana New" w:hint="cs"/>
          <w:sz w:val="32"/>
          <w:szCs w:val="32"/>
          <w:cs/>
        </w:rPr>
        <w:t>กีฬาบริดจ์</w:t>
      </w:r>
      <w:r w:rsidR="00890083">
        <w:rPr>
          <w:rFonts w:ascii="Angsana New" w:hAnsi="Angsana New" w:cs="Angsana New" w:hint="cs"/>
          <w:sz w:val="32"/>
          <w:szCs w:val="32"/>
          <w:cs/>
        </w:rPr>
        <w:t xml:space="preserve"> มีวัตถุประสงค์เพื่อ</w:t>
      </w:r>
      <w:r w:rsidR="000C5C10">
        <w:rPr>
          <w:rFonts w:ascii="Angsana New" w:hAnsi="Angsana New" w:cs="Angsana New" w:hint="cs"/>
          <w:sz w:val="32"/>
          <w:szCs w:val="32"/>
          <w:cs/>
        </w:rPr>
        <w:t>การลดภาระค่าใช้จ่ายในการจัด</w:t>
      </w:r>
      <w:r w:rsidR="006B2C33">
        <w:rPr>
          <w:rFonts w:ascii="Angsana New" w:hAnsi="Angsana New" w:cs="Angsana New" w:hint="cs"/>
          <w:sz w:val="32"/>
          <w:szCs w:val="32"/>
          <w:cs/>
        </w:rPr>
        <w:t>การแข่งขัน</w:t>
      </w:r>
      <w:r w:rsidR="00131468">
        <w:rPr>
          <w:rFonts w:ascii="Angsana New" w:hAnsi="Angsana New" w:cs="Angsana New" w:hint="cs"/>
          <w:sz w:val="32"/>
          <w:szCs w:val="32"/>
          <w:cs/>
        </w:rPr>
        <w:t xml:space="preserve"> รวมไปถึงค่าใช้จ่าย</w:t>
      </w:r>
      <w:r w:rsidR="001434C0">
        <w:rPr>
          <w:rFonts w:ascii="Angsana New" w:hAnsi="Angsana New" w:cs="Angsana New" w:hint="cs"/>
          <w:sz w:val="32"/>
          <w:szCs w:val="32"/>
          <w:cs/>
        </w:rPr>
        <w:t>อุปกรณ์และเจ้าหน้าที่ในการแข่งขัน</w:t>
      </w:r>
      <w:r w:rsidR="00964A29">
        <w:rPr>
          <w:rFonts w:ascii="Angsana New" w:hAnsi="Angsana New" w:cs="Angsana New" w:hint="cs"/>
          <w:sz w:val="32"/>
          <w:szCs w:val="32"/>
          <w:cs/>
        </w:rPr>
        <w:t xml:space="preserve"> หากเป็นการแข่งขันระดับใหญ่จะต้องมี</w:t>
      </w:r>
      <w:r w:rsidR="00660A7C">
        <w:rPr>
          <w:rFonts w:ascii="Angsana New" w:hAnsi="Angsana New" w:cs="Angsana New" w:hint="cs"/>
          <w:sz w:val="32"/>
          <w:szCs w:val="32"/>
          <w:cs/>
        </w:rPr>
        <w:t>ค่าใช้จ่ายเพิ่มขึ้นอีกมาก</w:t>
      </w:r>
      <w:r w:rsidR="00AA09A4">
        <w:rPr>
          <w:rFonts w:ascii="Angsana New" w:hAnsi="Angsana New" w:cs="Angsana New" w:hint="cs"/>
          <w:sz w:val="32"/>
          <w:szCs w:val="32"/>
          <w:cs/>
        </w:rPr>
        <w:t xml:space="preserve"> ซึ่งระบบนี้จะเข้ามาช่ายแก้ไขปัญหา</w:t>
      </w:r>
      <w:r w:rsidR="00D90587">
        <w:rPr>
          <w:rFonts w:ascii="Angsana New" w:hAnsi="Angsana New" w:cs="Angsana New" w:hint="cs"/>
          <w:sz w:val="32"/>
          <w:szCs w:val="32"/>
          <w:cs/>
        </w:rPr>
        <w:t xml:space="preserve">โดยการใช้ </w:t>
      </w:r>
      <w:r w:rsidR="00D90587">
        <w:rPr>
          <w:rFonts w:ascii="Angsana New" w:hAnsi="Angsana New" w:cs="Angsana New"/>
          <w:sz w:val="32"/>
          <w:szCs w:val="32"/>
        </w:rPr>
        <w:t xml:space="preserve">Web application </w:t>
      </w:r>
      <w:r w:rsidR="00AD2F90">
        <w:rPr>
          <w:rFonts w:ascii="Angsana New" w:hAnsi="Angsana New" w:cs="Angsana New" w:hint="cs"/>
          <w:sz w:val="32"/>
          <w:szCs w:val="32"/>
          <w:cs/>
        </w:rPr>
        <w:t>แทน</w:t>
      </w:r>
    </w:p>
    <w:p w14:paraId="4130A90A" w14:textId="77777777" w:rsidR="00026511" w:rsidRDefault="001774E9">
      <w:pPr>
        <w:rPr>
          <w:rFonts w:ascii="Angsana New" w:hAnsi="Angsana New" w:cs="Angsana New"/>
          <w:sz w:val="32"/>
          <w:szCs w:val="32"/>
        </w:rPr>
      </w:pPr>
      <w:r>
        <w:rPr>
          <w:rFonts w:ascii="Angsana New" w:hAnsi="Angsana New" w:cs="Angsana New"/>
          <w:sz w:val="32"/>
          <w:szCs w:val="32"/>
          <w:cs/>
        </w:rPr>
        <w:tab/>
      </w:r>
      <w:r w:rsidR="00026511">
        <w:rPr>
          <w:rFonts w:ascii="Angsana New" w:hAnsi="Angsana New" w:cs="Angsana New" w:hint="cs"/>
          <w:sz w:val="32"/>
          <w:szCs w:val="32"/>
          <w:cs/>
        </w:rPr>
        <w:t xml:space="preserve">ในส่วนของการทำ </w:t>
      </w:r>
      <w:r w:rsidR="00026511">
        <w:rPr>
          <w:rFonts w:ascii="Angsana New" w:hAnsi="Angsana New" w:cs="Angsana New"/>
          <w:sz w:val="32"/>
          <w:szCs w:val="32"/>
        </w:rPr>
        <w:t xml:space="preserve">Web application </w:t>
      </w:r>
      <w:r w:rsidR="00026511">
        <w:rPr>
          <w:rFonts w:ascii="Angsana New" w:hAnsi="Angsana New" w:cs="Angsana New" w:hint="cs"/>
          <w:sz w:val="32"/>
          <w:szCs w:val="32"/>
          <w:cs/>
        </w:rPr>
        <w:t>นั้นเราจะทำการ</w:t>
      </w:r>
      <w:r w:rsidR="006B5279">
        <w:rPr>
          <w:rFonts w:ascii="Angsana New" w:hAnsi="Angsana New" w:cs="Angsana New" w:hint="cs"/>
          <w:sz w:val="32"/>
          <w:szCs w:val="32"/>
          <w:cs/>
        </w:rPr>
        <w:t>ออกแบบ</w:t>
      </w:r>
      <w:r w:rsidR="00BB7029">
        <w:rPr>
          <w:rFonts w:ascii="Angsana New" w:hAnsi="Angsana New" w:cs="Angsana New" w:hint="cs"/>
          <w:sz w:val="32"/>
          <w:szCs w:val="32"/>
          <w:cs/>
        </w:rPr>
        <w:t xml:space="preserve"> </w:t>
      </w:r>
      <w:r w:rsidR="00BB7029">
        <w:rPr>
          <w:rFonts w:ascii="Angsana New" w:hAnsi="Angsana New" w:cs="Angsana New"/>
          <w:sz w:val="32"/>
          <w:szCs w:val="32"/>
        </w:rPr>
        <w:t xml:space="preserve">Feature </w:t>
      </w:r>
      <w:r w:rsidR="00BB7029">
        <w:rPr>
          <w:rFonts w:ascii="Angsana New" w:hAnsi="Angsana New" w:cs="Angsana New" w:hint="cs"/>
          <w:sz w:val="32"/>
          <w:szCs w:val="32"/>
          <w:cs/>
        </w:rPr>
        <w:t xml:space="preserve">และ </w:t>
      </w:r>
      <w:r w:rsidR="005E7BC8">
        <w:rPr>
          <w:rFonts w:ascii="Angsana New" w:hAnsi="Angsana New" w:cs="Angsana New"/>
          <w:sz w:val="32"/>
          <w:szCs w:val="32"/>
        </w:rPr>
        <w:t xml:space="preserve">Interface </w:t>
      </w:r>
      <w:r w:rsidR="005E7BC8">
        <w:rPr>
          <w:rFonts w:ascii="Angsana New" w:hAnsi="Angsana New" w:cs="Angsana New" w:hint="cs"/>
          <w:sz w:val="32"/>
          <w:szCs w:val="32"/>
          <w:cs/>
        </w:rPr>
        <w:t>ของผู้ใช้งานให้เหมือนกับการที่ได้เล่นไพ่บริดจ์ในชีวิตจริง และรูปแบบการแข่งขันก็เหมือนกับการแข่งขัน</w:t>
      </w:r>
      <w:r w:rsidR="008A44D9">
        <w:rPr>
          <w:rFonts w:ascii="Angsana New" w:hAnsi="Angsana New" w:cs="Angsana New" w:hint="cs"/>
          <w:sz w:val="32"/>
          <w:szCs w:val="32"/>
          <w:cs/>
        </w:rPr>
        <w:t>ที่</w:t>
      </w:r>
      <w:r>
        <w:rPr>
          <w:rFonts w:ascii="Angsana New" w:hAnsi="Angsana New" w:cs="Angsana New" w:hint="cs"/>
          <w:sz w:val="32"/>
          <w:szCs w:val="32"/>
          <w:cs/>
        </w:rPr>
        <w:t>คนทั่วไปจัดขึ้น เพื่อทำให้กลุ่มผู้เล่นที่เล่นเป็นอยู่แล้ว ไม่จำเป็นต้องปรับเปลี่ยนรูปแบบในการเล่น</w:t>
      </w:r>
      <w:r w:rsidR="00970A75">
        <w:rPr>
          <w:rFonts w:ascii="Angsana New" w:hAnsi="Angsana New" w:cs="Angsana New" w:hint="cs"/>
          <w:sz w:val="32"/>
          <w:szCs w:val="32"/>
          <w:cs/>
        </w:rPr>
        <w:t xml:space="preserve"> โดย</w:t>
      </w:r>
      <w:r w:rsidR="00CB67AD">
        <w:rPr>
          <w:rFonts w:ascii="Angsana New" w:hAnsi="Angsana New" w:cs="Angsana New" w:hint="cs"/>
          <w:sz w:val="32"/>
          <w:szCs w:val="32"/>
          <w:cs/>
        </w:rPr>
        <w:t xml:space="preserve"> </w:t>
      </w:r>
      <w:r w:rsidR="00CB67AD">
        <w:rPr>
          <w:rFonts w:ascii="Angsana New" w:hAnsi="Angsana New" w:cs="Angsana New"/>
          <w:sz w:val="32"/>
          <w:szCs w:val="32"/>
        </w:rPr>
        <w:t xml:space="preserve">Web application </w:t>
      </w:r>
      <w:r w:rsidR="00CB67AD">
        <w:rPr>
          <w:rFonts w:ascii="Angsana New" w:hAnsi="Angsana New" w:cs="Angsana New" w:hint="cs"/>
          <w:sz w:val="32"/>
          <w:szCs w:val="32"/>
          <w:cs/>
        </w:rPr>
        <w:t xml:space="preserve">ของเรานั้นจะถูกพัฒนาขึ้นด้วย </w:t>
      </w:r>
      <w:r w:rsidR="00903129" w:rsidRPr="00903129">
        <w:rPr>
          <w:rFonts w:ascii="Angsana New" w:hAnsi="Angsana New" w:cs="Angsana New"/>
          <w:sz w:val="32"/>
          <w:szCs w:val="32"/>
        </w:rPr>
        <w:t xml:space="preserve">Node.js web application framework </w:t>
      </w:r>
      <w:r w:rsidR="00D72910">
        <w:rPr>
          <w:rFonts w:ascii="Angsana New" w:hAnsi="Angsana New" w:cs="Angsana New" w:hint="cs"/>
          <w:sz w:val="32"/>
          <w:szCs w:val="32"/>
          <w:cs/>
        </w:rPr>
        <w:t xml:space="preserve">โดยใช้ </w:t>
      </w:r>
      <w:r w:rsidR="00864630">
        <w:rPr>
          <w:rFonts w:ascii="Angsana New" w:hAnsi="Angsana New" w:cs="Angsana New"/>
          <w:sz w:val="32"/>
          <w:szCs w:val="32"/>
        </w:rPr>
        <w:t>Reac</w:t>
      </w:r>
      <w:r w:rsidR="00F47E9B">
        <w:rPr>
          <w:rFonts w:ascii="Angsana New" w:hAnsi="Angsana New" w:cs="Angsana New"/>
          <w:sz w:val="32"/>
          <w:szCs w:val="32"/>
        </w:rPr>
        <w:t xml:space="preserve">tJS </w:t>
      </w:r>
      <w:r w:rsidR="00F47E9B">
        <w:rPr>
          <w:rFonts w:ascii="Angsana New" w:hAnsi="Angsana New" w:cs="Angsana New" w:hint="cs"/>
          <w:sz w:val="32"/>
          <w:szCs w:val="32"/>
          <w:cs/>
        </w:rPr>
        <w:t xml:space="preserve">และ </w:t>
      </w:r>
      <w:r w:rsidR="00F47E9B">
        <w:rPr>
          <w:rFonts w:ascii="Angsana New" w:hAnsi="Angsana New" w:cs="Angsana New"/>
          <w:sz w:val="32"/>
          <w:szCs w:val="32"/>
        </w:rPr>
        <w:t>Express</w:t>
      </w:r>
      <w:r w:rsidR="000602B4">
        <w:rPr>
          <w:rFonts w:ascii="Angsana New" w:hAnsi="Angsana New" w:cs="Angsana New"/>
          <w:sz w:val="32"/>
          <w:szCs w:val="32"/>
        </w:rPr>
        <w:t xml:space="preserve"> </w:t>
      </w:r>
      <w:r w:rsidR="00A70D68">
        <w:rPr>
          <w:rFonts w:ascii="Angsana New" w:hAnsi="Angsana New" w:cs="Angsana New"/>
          <w:sz w:val="32"/>
          <w:szCs w:val="32"/>
        </w:rPr>
        <w:t>f</w:t>
      </w:r>
      <w:r w:rsidR="000602B4">
        <w:rPr>
          <w:rFonts w:ascii="Angsana New" w:hAnsi="Angsana New" w:cs="Angsana New"/>
          <w:sz w:val="32"/>
          <w:szCs w:val="32"/>
        </w:rPr>
        <w:t>ramework</w:t>
      </w:r>
    </w:p>
    <w:p w14:paraId="02D1BF13" w14:textId="77777777" w:rsidR="00286C88" w:rsidRDefault="00C044BE">
      <w:pPr>
        <w:rPr>
          <w:rFonts w:ascii="Angsana New" w:hAnsi="Angsana New" w:cs="Angsana New"/>
          <w:sz w:val="32"/>
          <w:szCs w:val="32"/>
        </w:rPr>
      </w:pPr>
      <w:r>
        <w:rPr>
          <w:rFonts w:ascii="Angsana New" w:hAnsi="Angsana New" w:cs="Angsana New"/>
          <w:sz w:val="32"/>
          <w:szCs w:val="32"/>
          <w:cs/>
        </w:rPr>
        <w:tab/>
      </w:r>
      <w:r w:rsidR="00AD2F90">
        <w:rPr>
          <w:rFonts w:ascii="Angsana New" w:hAnsi="Angsana New" w:cs="Angsana New" w:hint="cs"/>
          <w:sz w:val="32"/>
          <w:szCs w:val="32"/>
          <w:cs/>
        </w:rPr>
        <w:t>กลุ่มตัวอย่างที่ใช้ในการ</w:t>
      </w:r>
      <w:r w:rsidR="00790611">
        <w:rPr>
          <w:rFonts w:ascii="Angsana New" w:hAnsi="Angsana New" w:cs="Angsana New" w:hint="cs"/>
          <w:sz w:val="32"/>
          <w:szCs w:val="32"/>
          <w:cs/>
        </w:rPr>
        <w:t>ทดลอง</w:t>
      </w:r>
      <w:r w:rsidR="001A0F11">
        <w:rPr>
          <w:rFonts w:ascii="Angsana New" w:hAnsi="Angsana New" w:cs="Angsana New" w:hint="cs"/>
          <w:sz w:val="32"/>
          <w:szCs w:val="32"/>
          <w:cs/>
        </w:rPr>
        <w:t xml:space="preserve"> </w:t>
      </w:r>
      <w:r w:rsidR="00342CB6">
        <w:rPr>
          <w:rFonts w:ascii="Angsana New" w:hAnsi="Angsana New" w:cs="Angsana New" w:hint="cs"/>
          <w:sz w:val="32"/>
          <w:szCs w:val="32"/>
          <w:cs/>
        </w:rPr>
        <w:t>ผู้ที่</w:t>
      </w:r>
      <w:r w:rsidR="000E3A08">
        <w:rPr>
          <w:rFonts w:ascii="Angsana New" w:hAnsi="Angsana New" w:cs="Angsana New" w:hint="cs"/>
          <w:sz w:val="32"/>
          <w:szCs w:val="32"/>
          <w:cs/>
        </w:rPr>
        <w:t>ได้ทำการลง</w:t>
      </w:r>
      <w:r w:rsidR="000D7FEB">
        <w:rPr>
          <w:rFonts w:ascii="Angsana New" w:hAnsi="Angsana New" w:cs="Angsana New" w:hint="cs"/>
          <w:sz w:val="32"/>
          <w:szCs w:val="32"/>
          <w:cs/>
        </w:rPr>
        <w:t>ทะเบี</w:t>
      </w:r>
      <w:r w:rsidR="000E3A08">
        <w:rPr>
          <w:rFonts w:ascii="Angsana New" w:hAnsi="Angsana New" w:cs="Angsana New" w:hint="cs"/>
          <w:sz w:val="32"/>
          <w:szCs w:val="32"/>
          <w:cs/>
        </w:rPr>
        <w:t>ยน</w:t>
      </w:r>
      <w:r w:rsidR="000D7FEB">
        <w:rPr>
          <w:rFonts w:ascii="Angsana New" w:hAnsi="Angsana New" w:cs="Angsana New" w:hint="cs"/>
          <w:sz w:val="32"/>
          <w:szCs w:val="32"/>
          <w:cs/>
        </w:rPr>
        <w:t>เรียน</w:t>
      </w:r>
      <w:r w:rsidR="000E3A08">
        <w:rPr>
          <w:rFonts w:ascii="Angsana New" w:hAnsi="Angsana New" w:cs="Angsana New" w:hint="cs"/>
          <w:sz w:val="32"/>
          <w:szCs w:val="32"/>
          <w:cs/>
        </w:rPr>
        <w:t>วิชา</w:t>
      </w:r>
      <w:r w:rsidR="00697F08">
        <w:rPr>
          <w:rFonts w:ascii="Angsana New" w:hAnsi="Angsana New" w:cs="Angsana New" w:hint="cs"/>
          <w:sz w:val="32"/>
          <w:szCs w:val="32"/>
          <w:cs/>
        </w:rPr>
        <w:t xml:space="preserve"> </w:t>
      </w:r>
      <w:r w:rsidR="00697F08" w:rsidRPr="00697F08">
        <w:rPr>
          <w:rFonts w:ascii="Angsana New" w:hAnsi="Angsana New" w:cs="Angsana New"/>
          <w:sz w:val="32"/>
          <w:szCs w:val="32"/>
          <w:cs/>
        </w:rPr>
        <w:t xml:space="preserve">90591002 </w:t>
      </w:r>
      <w:r w:rsidR="00F525C1" w:rsidRPr="00F525C1">
        <w:rPr>
          <w:rFonts w:ascii="Angsana New" w:hAnsi="Angsana New" w:cs="Angsana New"/>
          <w:sz w:val="32"/>
          <w:szCs w:val="32"/>
        </w:rPr>
        <w:t>SPORTS AND RECREATIONAL ACTIVITIES</w:t>
      </w:r>
      <w:r w:rsidR="00F525C1">
        <w:rPr>
          <w:rFonts w:ascii="Angsana New" w:hAnsi="Angsana New" w:cs="Angsana New" w:hint="cs"/>
          <w:sz w:val="32"/>
          <w:szCs w:val="32"/>
          <w:cs/>
        </w:rPr>
        <w:t xml:space="preserve"> โดยมี</w:t>
      </w:r>
      <w:r w:rsidR="003A28BD">
        <w:rPr>
          <w:rFonts w:ascii="Angsana New" w:hAnsi="Angsana New" w:cs="Angsana New" w:hint="cs"/>
          <w:sz w:val="32"/>
          <w:szCs w:val="32"/>
          <w:cs/>
        </w:rPr>
        <w:t xml:space="preserve"> </w:t>
      </w:r>
      <w:r w:rsidR="00BD16F6" w:rsidRPr="00BD16F6">
        <w:rPr>
          <w:rFonts w:ascii="Angsana New" w:hAnsi="Angsana New" w:cs="Angsana New"/>
          <w:sz w:val="32"/>
          <w:szCs w:val="32"/>
          <w:cs/>
        </w:rPr>
        <w:t>อ</w:t>
      </w:r>
      <w:r w:rsidR="00BD16F6">
        <w:rPr>
          <w:rFonts w:ascii="Angsana New" w:hAnsi="Angsana New" w:cs="Angsana New" w:hint="cs"/>
          <w:sz w:val="32"/>
          <w:szCs w:val="32"/>
          <w:cs/>
        </w:rPr>
        <w:t>าจารย์</w:t>
      </w:r>
      <w:r w:rsidR="00BD16F6" w:rsidRPr="00BD16F6">
        <w:rPr>
          <w:rFonts w:ascii="Angsana New" w:hAnsi="Angsana New" w:cs="Angsana New"/>
          <w:sz w:val="32"/>
          <w:szCs w:val="32"/>
          <w:cs/>
        </w:rPr>
        <w:t>วิบูลย์ พร้อมพานิชย์</w:t>
      </w:r>
      <w:r w:rsidR="00BD16F6">
        <w:rPr>
          <w:rFonts w:ascii="Angsana New" w:hAnsi="Angsana New" w:cs="Angsana New" w:hint="cs"/>
          <w:sz w:val="32"/>
          <w:szCs w:val="32"/>
          <w:cs/>
        </w:rPr>
        <w:t xml:space="preserve"> </w:t>
      </w:r>
      <w:r w:rsidR="00883007">
        <w:rPr>
          <w:rFonts w:ascii="Angsana New" w:hAnsi="Angsana New" w:cs="Angsana New" w:hint="cs"/>
          <w:sz w:val="32"/>
          <w:szCs w:val="32"/>
          <w:cs/>
        </w:rPr>
        <w:t>ซึ่งเป็น</w:t>
      </w:r>
      <w:r w:rsidR="003A28BD">
        <w:rPr>
          <w:rFonts w:ascii="Angsana New" w:hAnsi="Angsana New" w:cs="Angsana New" w:hint="cs"/>
          <w:sz w:val="32"/>
          <w:szCs w:val="32"/>
          <w:cs/>
        </w:rPr>
        <w:t>อาจารย์ที่ปรึกษาโครงงาน</w:t>
      </w:r>
      <w:r w:rsidR="00BD16F6">
        <w:rPr>
          <w:rFonts w:ascii="Angsana New" w:hAnsi="Angsana New" w:cs="Angsana New" w:hint="cs"/>
          <w:sz w:val="32"/>
          <w:szCs w:val="32"/>
          <w:cs/>
        </w:rPr>
        <w:t>เป็นผู้ทำการสอนในวิชานี้</w:t>
      </w:r>
      <w:r w:rsidR="003A28BD">
        <w:rPr>
          <w:rFonts w:ascii="Angsana New" w:hAnsi="Angsana New" w:cs="Angsana New" w:hint="cs"/>
          <w:sz w:val="32"/>
          <w:szCs w:val="32"/>
          <w:cs/>
        </w:rPr>
        <w:t>ด้วย</w:t>
      </w:r>
    </w:p>
    <w:p w14:paraId="439BF898" w14:textId="77777777" w:rsidR="004D370D" w:rsidRDefault="005672E6">
      <w:pPr>
        <w:rPr>
          <w:rFonts w:ascii="Angsana New" w:hAnsi="Angsana New" w:cs="Angsana New"/>
          <w:b/>
          <w:bCs/>
          <w:sz w:val="32"/>
          <w:szCs w:val="32"/>
        </w:rPr>
      </w:pPr>
      <w:r>
        <w:rPr>
          <w:rFonts w:ascii="Angsana New" w:hAnsi="Angsana New" w:cs="Angsana New"/>
          <w:sz w:val="32"/>
          <w:szCs w:val="32"/>
          <w:cs/>
        </w:rPr>
        <w:tab/>
      </w:r>
      <w:r w:rsidR="00286C88">
        <w:rPr>
          <w:rFonts w:ascii="Angsana New" w:hAnsi="Angsana New" w:cs="Angsana New" w:hint="cs"/>
          <w:sz w:val="32"/>
          <w:szCs w:val="32"/>
          <w:cs/>
        </w:rPr>
        <w:t>ผลการทดลอง</w:t>
      </w:r>
      <w:r w:rsidR="004D370D">
        <w:rPr>
          <w:rFonts w:ascii="Angsana New" w:hAnsi="Angsana New" w:cs="Angsana New"/>
          <w:b/>
          <w:bCs/>
          <w:sz w:val="32"/>
          <w:szCs w:val="32"/>
        </w:rPr>
        <w:br w:type="page"/>
      </w:r>
    </w:p>
    <w:p w14:paraId="519CBE01" w14:textId="77777777" w:rsidR="00B41D29" w:rsidRPr="00802B6A" w:rsidRDefault="00B41D29" w:rsidP="00B41D29">
      <w:pPr>
        <w:spacing w:after="0" w:line="240" w:lineRule="auto"/>
        <w:jc w:val="center"/>
        <w:rPr>
          <w:rFonts w:ascii="Angsana New" w:hAnsi="Angsana New" w:cs="Angsana New"/>
          <w:b/>
          <w:bCs/>
          <w:sz w:val="48"/>
          <w:szCs w:val="48"/>
        </w:rPr>
      </w:pPr>
      <w:r w:rsidRPr="00802B6A">
        <w:rPr>
          <w:rFonts w:ascii="Angsana New" w:hAnsi="Angsana New" w:cs="Angsana New"/>
          <w:b/>
          <w:bCs/>
          <w:sz w:val="48"/>
          <w:szCs w:val="48"/>
        </w:rPr>
        <w:lastRenderedPageBreak/>
        <w:t>Bridge Competit</w:t>
      </w:r>
      <w:r w:rsidR="00803BEB" w:rsidRPr="00802B6A">
        <w:rPr>
          <w:rFonts w:ascii="Angsana New" w:hAnsi="Angsana New" w:cs="Angsana New"/>
          <w:b/>
          <w:bCs/>
          <w:sz w:val="48"/>
          <w:szCs w:val="48"/>
        </w:rPr>
        <w:t>ion</w:t>
      </w:r>
      <w:r w:rsidRPr="00802B6A">
        <w:rPr>
          <w:rFonts w:ascii="Angsana New" w:hAnsi="Angsana New" w:cs="Angsana New"/>
          <w:b/>
          <w:bCs/>
          <w:sz w:val="48"/>
          <w:szCs w:val="48"/>
        </w:rPr>
        <w:t xml:space="preserve"> M</w:t>
      </w:r>
      <w:r w:rsidR="00803BEB" w:rsidRPr="00802B6A">
        <w:rPr>
          <w:rFonts w:ascii="Angsana New" w:hAnsi="Angsana New" w:cs="Angsana New"/>
          <w:b/>
          <w:bCs/>
          <w:sz w:val="48"/>
          <w:szCs w:val="48"/>
        </w:rPr>
        <w:t>anagement System</w:t>
      </w:r>
    </w:p>
    <w:p w14:paraId="05321498" w14:textId="77777777" w:rsidR="002A4CB3" w:rsidRPr="00DD666C" w:rsidRDefault="00713E08" w:rsidP="002A4CB3">
      <w:pPr>
        <w:spacing w:after="0" w:line="240" w:lineRule="auto"/>
        <w:jc w:val="right"/>
        <w:rPr>
          <w:rFonts w:ascii="Angsana New" w:hAnsi="Angsana New" w:cs="Angsana New"/>
          <w:sz w:val="32"/>
          <w:szCs w:val="32"/>
        </w:rPr>
      </w:pPr>
      <w:r>
        <w:rPr>
          <w:rFonts w:ascii="Angsana New" w:hAnsi="Angsana New" w:cs="Angsana New"/>
          <w:sz w:val="32"/>
          <w:szCs w:val="32"/>
        </w:rPr>
        <w:t xml:space="preserve">Mr. </w:t>
      </w:r>
      <w:proofErr w:type="spellStart"/>
      <w:r>
        <w:rPr>
          <w:rFonts w:ascii="Angsana New" w:hAnsi="Angsana New" w:cs="Angsana New"/>
          <w:sz w:val="32"/>
          <w:szCs w:val="32"/>
        </w:rPr>
        <w:t>Latthapol</w:t>
      </w:r>
      <w:proofErr w:type="spellEnd"/>
      <w:r w:rsidR="00766AD1">
        <w:rPr>
          <w:rFonts w:ascii="Angsana New" w:hAnsi="Angsana New" w:cs="Angsana New"/>
          <w:sz w:val="32"/>
          <w:szCs w:val="32"/>
        </w:rPr>
        <w:t xml:space="preserve"> </w:t>
      </w:r>
      <w:r w:rsidR="00447096">
        <w:rPr>
          <w:rFonts w:ascii="Angsana New" w:hAnsi="Angsana New" w:cs="Angsana New"/>
          <w:sz w:val="32"/>
          <w:szCs w:val="32"/>
        </w:rPr>
        <w:tab/>
      </w:r>
      <w:proofErr w:type="spellStart"/>
      <w:r>
        <w:rPr>
          <w:rFonts w:ascii="Angsana New" w:hAnsi="Angsana New" w:cs="Angsana New"/>
          <w:sz w:val="32"/>
          <w:szCs w:val="32"/>
        </w:rPr>
        <w:t>Pangsapa</w:t>
      </w:r>
      <w:proofErr w:type="spellEnd"/>
      <w:r w:rsidR="00DF6B43">
        <w:rPr>
          <w:rFonts w:ascii="Angsana New" w:hAnsi="Angsana New" w:cs="Angsana New"/>
          <w:sz w:val="32"/>
          <w:szCs w:val="32"/>
        </w:rPr>
        <w:t xml:space="preserve"> </w:t>
      </w:r>
      <w:r w:rsidR="00E03208">
        <w:rPr>
          <w:rFonts w:ascii="Angsana New" w:hAnsi="Angsana New" w:cs="Angsana New"/>
          <w:sz w:val="32"/>
          <w:szCs w:val="32"/>
        </w:rPr>
        <w:tab/>
      </w:r>
      <w:r w:rsidR="002A4CB3" w:rsidRPr="00DD666C">
        <w:rPr>
          <w:rFonts w:ascii="Angsana New" w:hAnsi="Angsana New" w:cs="Angsana New"/>
          <w:sz w:val="32"/>
          <w:szCs w:val="32"/>
        </w:rPr>
        <w:t>61010914</w:t>
      </w:r>
      <w:r w:rsidR="00447096">
        <w:rPr>
          <w:rFonts w:ascii="Angsana New" w:hAnsi="Angsana New" w:cs="Angsana New"/>
          <w:sz w:val="32"/>
          <w:szCs w:val="32"/>
        </w:rPr>
        <w:tab/>
      </w:r>
    </w:p>
    <w:p w14:paraId="6D4CB1BB" w14:textId="77777777" w:rsidR="002A4CB3" w:rsidRPr="00DD666C" w:rsidRDefault="00713E08" w:rsidP="002A4CB3">
      <w:pPr>
        <w:spacing w:after="0" w:line="240" w:lineRule="auto"/>
        <w:jc w:val="right"/>
        <w:rPr>
          <w:rFonts w:ascii="Angsana New" w:hAnsi="Angsana New" w:cs="Angsana New"/>
          <w:sz w:val="32"/>
          <w:szCs w:val="32"/>
        </w:rPr>
      </w:pPr>
      <w:r>
        <w:rPr>
          <w:rFonts w:ascii="Angsana New" w:hAnsi="Angsana New" w:cs="Angsana New"/>
          <w:sz w:val="32"/>
          <w:szCs w:val="32"/>
        </w:rPr>
        <w:t>Mr.</w:t>
      </w:r>
      <w:r w:rsidR="00C8595E" w:rsidRPr="00C8595E">
        <w:t xml:space="preserve"> </w:t>
      </w:r>
      <w:proofErr w:type="spellStart"/>
      <w:r w:rsidR="00C8595E" w:rsidRPr="00C8595E">
        <w:rPr>
          <w:rFonts w:ascii="Angsana New" w:hAnsi="Angsana New" w:cs="Angsana New"/>
          <w:sz w:val="32"/>
          <w:szCs w:val="32"/>
        </w:rPr>
        <w:t>Wittawin</w:t>
      </w:r>
      <w:proofErr w:type="spellEnd"/>
      <w:r w:rsidR="00C8595E" w:rsidRPr="00C8595E">
        <w:rPr>
          <w:rFonts w:ascii="Angsana New" w:hAnsi="Angsana New" w:cs="Angsana New"/>
          <w:sz w:val="32"/>
          <w:szCs w:val="32"/>
        </w:rPr>
        <w:t xml:space="preserve"> </w:t>
      </w:r>
      <w:r w:rsidR="00447096">
        <w:rPr>
          <w:rFonts w:ascii="Angsana New" w:hAnsi="Angsana New" w:cs="Angsana New"/>
          <w:sz w:val="32"/>
          <w:szCs w:val="32"/>
        </w:rPr>
        <w:tab/>
      </w:r>
      <w:proofErr w:type="spellStart"/>
      <w:r w:rsidR="00C8595E" w:rsidRPr="00C8595E">
        <w:rPr>
          <w:rFonts w:ascii="Angsana New" w:hAnsi="Angsana New" w:cs="Angsana New"/>
          <w:sz w:val="32"/>
          <w:szCs w:val="32"/>
        </w:rPr>
        <w:t>Muangnoi</w:t>
      </w:r>
      <w:proofErr w:type="spellEnd"/>
      <w:r w:rsidR="00766AD1">
        <w:rPr>
          <w:rFonts w:ascii="Angsana New" w:hAnsi="Angsana New" w:cs="Angsana New"/>
          <w:sz w:val="32"/>
          <w:szCs w:val="32"/>
        </w:rPr>
        <w:t xml:space="preserve"> </w:t>
      </w:r>
      <w:r w:rsidR="00E03208">
        <w:rPr>
          <w:rFonts w:ascii="Angsana New" w:hAnsi="Angsana New" w:cs="Angsana New"/>
          <w:sz w:val="32"/>
          <w:szCs w:val="32"/>
        </w:rPr>
        <w:tab/>
      </w:r>
      <w:r w:rsidR="002A4CB3" w:rsidRPr="00DD666C">
        <w:rPr>
          <w:rFonts w:ascii="Angsana New" w:hAnsi="Angsana New" w:cs="Angsana New"/>
          <w:sz w:val="32"/>
          <w:szCs w:val="32"/>
        </w:rPr>
        <w:t>61010968</w:t>
      </w:r>
      <w:r w:rsidR="00447096">
        <w:rPr>
          <w:rFonts w:ascii="Angsana New" w:hAnsi="Angsana New" w:cs="Angsana New"/>
          <w:sz w:val="32"/>
          <w:szCs w:val="32"/>
        </w:rPr>
        <w:tab/>
      </w:r>
    </w:p>
    <w:p w14:paraId="324B3AB6" w14:textId="77777777" w:rsidR="002A4CB3" w:rsidRDefault="00713E08" w:rsidP="002A4CB3">
      <w:pPr>
        <w:spacing w:after="0" w:line="240" w:lineRule="auto"/>
        <w:jc w:val="right"/>
        <w:rPr>
          <w:rFonts w:ascii="Angsana New" w:hAnsi="Angsana New" w:cs="Angsana New"/>
          <w:sz w:val="32"/>
          <w:szCs w:val="32"/>
        </w:rPr>
      </w:pPr>
      <w:r>
        <w:rPr>
          <w:rFonts w:ascii="Angsana New" w:hAnsi="Angsana New" w:cs="Angsana New"/>
          <w:sz w:val="32"/>
          <w:szCs w:val="32"/>
        </w:rPr>
        <w:t xml:space="preserve">Mr. </w:t>
      </w:r>
      <w:proofErr w:type="spellStart"/>
      <w:r w:rsidR="00D90D60" w:rsidRPr="00D90D60">
        <w:rPr>
          <w:rFonts w:ascii="Angsana New" w:hAnsi="Angsana New" w:cs="Angsana New"/>
          <w:sz w:val="32"/>
          <w:szCs w:val="32"/>
        </w:rPr>
        <w:t>Sompol</w:t>
      </w:r>
      <w:proofErr w:type="spellEnd"/>
      <w:r w:rsidR="00D90D60" w:rsidRPr="00D90D60">
        <w:rPr>
          <w:rFonts w:ascii="Angsana New" w:hAnsi="Angsana New" w:cs="Angsana New"/>
          <w:sz w:val="32"/>
          <w:szCs w:val="32"/>
        </w:rPr>
        <w:t xml:space="preserve"> </w:t>
      </w:r>
      <w:r w:rsidR="00447096">
        <w:rPr>
          <w:rFonts w:ascii="Angsana New" w:hAnsi="Angsana New" w:cs="Angsana New"/>
          <w:sz w:val="32"/>
          <w:szCs w:val="32"/>
        </w:rPr>
        <w:tab/>
      </w:r>
      <w:proofErr w:type="spellStart"/>
      <w:r w:rsidR="00D90D60" w:rsidRPr="00D90D60">
        <w:rPr>
          <w:rFonts w:ascii="Angsana New" w:hAnsi="Angsana New" w:cs="Angsana New"/>
          <w:sz w:val="32"/>
          <w:szCs w:val="32"/>
        </w:rPr>
        <w:t>Pimpiskanueng</w:t>
      </w:r>
      <w:proofErr w:type="spellEnd"/>
      <w:r w:rsidR="00D90D60">
        <w:rPr>
          <w:rFonts w:ascii="Angsana New" w:hAnsi="Angsana New" w:cs="Angsana New"/>
          <w:sz w:val="32"/>
          <w:szCs w:val="32"/>
        </w:rPr>
        <w:t xml:space="preserve"> </w:t>
      </w:r>
      <w:r w:rsidR="00E03208">
        <w:rPr>
          <w:rFonts w:ascii="Angsana New" w:hAnsi="Angsana New" w:cs="Angsana New"/>
          <w:sz w:val="32"/>
          <w:szCs w:val="32"/>
        </w:rPr>
        <w:tab/>
      </w:r>
      <w:r w:rsidR="002A4CB3" w:rsidRPr="00DD666C">
        <w:rPr>
          <w:rFonts w:ascii="Angsana New" w:hAnsi="Angsana New" w:cs="Angsana New"/>
          <w:sz w:val="32"/>
          <w:szCs w:val="32"/>
        </w:rPr>
        <w:t>61011066</w:t>
      </w:r>
      <w:r w:rsidR="00447096">
        <w:rPr>
          <w:rFonts w:ascii="Angsana New" w:hAnsi="Angsana New" w:cs="Angsana New"/>
          <w:sz w:val="32"/>
          <w:szCs w:val="32"/>
        </w:rPr>
        <w:tab/>
      </w:r>
    </w:p>
    <w:p w14:paraId="0B1821A0" w14:textId="77777777" w:rsidR="002A4CB3" w:rsidRDefault="00F831E7" w:rsidP="002A4CB3">
      <w:pPr>
        <w:spacing w:after="0" w:line="240" w:lineRule="auto"/>
        <w:jc w:val="right"/>
        <w:rPr>
          <w:rFonts w:ascii="Angsana New" w:hAnsi="Angsana New" w:cs="Angsana New"/>
          <w:sz w:val="32"/>
          <w:szCs w:val="32"/>
        </w:rPr>
      </w:pPr>
      <w:r>
        <w:rPr>
          <w:rFonts w:ascii="Angsana New" w:hAnsi="Angsana New" w:cs="Angsana New"/>
          <w:sz w:val="32"/>
          <w:szCs w:val="32"/>
        </w:rPr>
        <w:t>Mr.</w:t>
      </w:r>
      <w:r w:rsidR="00713E08">
        <w:rPr>
          <w:rFonts w:ascii="Angsana New" w:hAnsi="Angsana New" w:cs="Angsana New"/>
          <w:sz w:val="32"/>
          <w:szCs w:val="32"/>
        </w:rPr>
        <w:t xml:space="preserve"> </w:t>
      </w:r>
      <w:proofErr w:type="spellStart"/>
      <w:r w:rsidR="008A208E" w:rsidRPr="008A208E">
        <w:rPr>
          <w:rFonts w:ascii="Angsana New" w:hAnsi="Angsana New" w:cs="Angsana New"/>
          <w:sz w:val="32"/>
          <w:szCs w:val="32"/>
        </w:rPr>
        <w:t>Wiboon</w:t>
      </w:r>
      <w:proofErr w:type="spellEnd"/>
      <w:r w:rsidR="008A208E" w:rsidRPr="008A208E">
        <w:rPr>
          <w:rFonts w:ascii="Angsana New" w:hAnsi="Angsana New" w:cs="Angsana New"/>
          <w:sz w:val="32"/>
          <w:szCs w:val="32"/>
        </w:rPr>
        <w:t xml:space="preserve"> </w:t>
      </w:r>
      <w:r w:rsidR="00447096">
        <w:rPr>
          <w:rFonts w:ascii="Angsana New" w:hAnsi="Angsana New" w:cs="Angsana New"/>
          <w:sz w:val="32"/>
          <w:szCs w:val="32"/>
        </w:rPr>
        <w:tab/>
      </w:r>
      <w:proofErr w:type="spellStart"/>
      <w:r w:rsidR="008A208E" w:rsidRPr="008A208E">
        <w:rPr>
          <w:rFonts w:ascii="Angsana New" w:hAnsi="Angsana New" w:cs="Angsana New"/>
          <w:sz w:val="32"/>
          <w:szCs w:val="32"/>
        </w:rPr>
        <w:t>Promphanich</w:t>
      </w:r>
      <w:proofErr w:type="spellEnd"/>
      <w:r w:rsidR="00E03208">
        <w:rPr>
          <w:rFonts w:ascii="Angsana New" w:hAnsi="Angsana New" w:cs="Angsana New"/>
          <w:sz w:val="32"/>
          <w:szCs w:val="32"/>
        </w:rPr>
        <w:t xml:space="preserve"> </w:t>
      </w:r>
      <w:r w:rsidR="00E03208">
        <w:rPr>
          <w:rFonts w:ascii="Angsana New" w:hAnsi="Angsana New" w:cs="Angsana New"/>
          <w:sz w:val="32"/>
          <w:szCs w:val="32"/>
        </w:rPr>
        <w:tab/>
      </w:r>
      <w:r w:rsidR="00713E08">
        <w:rPr>
          <w:rFonts w:ascii="Angsana New" w:hAnsi="Angsana New" w:cs="Angsana New"/>
          <w:sz w:val="32"/>
          <w:szCs w:val="32"/>
        </w:rPr>
        <w:t>Advisor</w:t>
      </w:r>
      <w:r w:rsidR="00344F4A">
        <w:rPr>
          <w:rFonts w:ascii="Angsana New" w:hAnsi="Angsana New" w:cs="Angsana New"/>
          <w:sz w:val="32"/>
          <w:szCs w:val="32"/>
        </w:rPr>
        <w:tab/>
      </w:r>
      <w:r w:rsidR="00344F4A">
        <w:rPr>
          <w:rFonts w:ascii="Angsana New" w:hAnsi="Angsana New" w:cs="Angsana New"/>
          <w:sz w:val="32"/>
          <w:szCs w:val="32"/>
        </w:rPr>
        <w:tab/>
      </w:r>
    </w:p>
    <w:p w14:paraId="37CEB1DF" w14:textId="77777777" w:rsidR="002A4CB3" w:rsidRDefault="00713E08" w:rsidP="002A4CB3">
      <w:pPr>
        <w:spacing w:after="400" w:line="240" w:lineRule="auto"/>
        <w:jc w:val="right"/>
        <w:rPr>
          <w:rFonts w:ascii="Angsana New" w:hAnsi="Angsana New" w:cs="Angsana New"/>
          <w:sz w:val="32"/>
          <w:szCs w:val="32"/>
        </w:rPr>
      </w:pPr>
      <w:r>
        <w:rPr>
          <w:rFonts w:ascii="Angsana New" w:hAnsi="Angsana New" w:cs="Angsana New"/>
          <w:sz w:val="32"/>
          <w:szCs w:val="32"/>
        </w:rPr>
        <w:t>Academic Year</w:t>
      </w:r>
      <w:r w:rsidR="002A4CB3">
        <w:rPr>
          <w:rFonts w:ascii="Angsana New" w:hAnsi="Angsana New" w:cs="Angsana New" w:hint="cs"/>
          <w:sz w:val="32"/>
          <w:szCs w:val="32"/>
          <w:cs/>
        </w:rPr>
        <w:t xml:space="preserve"> </w:t>
      </w:r>
      <w:r w:rsidR="002A4CB3">
        <w:rPr>
          <w:rFonts w:ascii="Angsana New" w:hAnsi="Angsana New" w:cs="Angsana New"/>
          <w:sz w:val="32"/>
          <w:szCs w:val="32"/>
        </w:rPr>
        <w:t>2</w:t>
      </w:r>
      <w:r w:rsidR="00B17726">
        <w:rPr>
          <w:rFonts w:ascii="Angsana New" w:hAnsi="Angsana New" w:cs="Angsana New"/>
          <w:sz w:val="32"/>
          <w:szCs w:val="32"/>
        </w:rPr>
        <w:t>021</w:t>
      </w:r>
      <w:r w:rsidR="002A4CB3">
        <w:rPr>
          <w:rFonts w:ascii="Angsana New" w:hAnsi="Angsana New" w:cs="Angsana New"/>
          <w:sz w:val="32"/>
          <w:szCs w:val="32"/>
        </w:rPr>
        <w:tab/>
      </w:r>
      <w:r w:rsidR="002A4CB3">
        <w:rPr>
          <w:rFonts w:ascii="Angsana New" w:hAnsi="Angsana New" w:cs="Angsana New"/>
          <w:sz w:val="32"/>
          <w:szCs w:val="32"/>
        </w:rPr>
        <w:tab/>
      </w:r>
      <w:r w:rsidR="002A4CB3">
        <w:rPr>
          <w:rFonts w:ascii="Angsana New" w:hAnsi="Angsana New" w:cs="Angsana New"/>
          <w:sz w:val="32"/>
          <w:szCs w:val="32"/>
          <w:cs/>
        </w:rPr>
        <w:tab/>
      </w:r>
      <w:r w:rsidR="002A4CB3">
        <w:rPr>
          <w:rFonts w:ascii="Angsana New" w:hAnsi="Angsana New" w:cs="Angsana New"/>
          <w:sz w:val="32"/>
          <w:szCs w:val="32"/>
        </w:rPr>
        <w:tab/>
      </w:r>
    </w:p>
    <w:p w14:paraId="0F8A7B13" w14:textId="77777777" w:rsidR="00BC711F" w:rsidRDefault="00B17726" w:rsidP="003C0C92">
      <w:pPr>
        <w:spacing w:after="0" w:line="240" w:lineRule="auto"/>
        <w:rPr>
          <w:rFonts w:ascii="Angsana New" w:hAnsi="Angsana New" w:cs="Angsana New"/>
          <w:b/>
          <w:bCs/>
          <w:sz w:val="32"/>
          <w:szCs w:val="32"/>
        </w:rPr>
      </w:pPr>
      <w:r w:rsidRPr="00B17726">
        <w:rPr>
          <w:rFonts w:ascii="Angsana New" w:hAnsi="Angsana New" w:cs="Angsana New"/>
          <w:b/>
          <w:bCs/>
          <w:sz w:val="36"/>
          <w:szCs w:val="36"/>
        </w:rPr>
        <w:t>ABSTRACT</w:t>
      </w:r>
      <w:r w:rsidR="002A4CB3" w:rsidRPr="003C0C92">
        <w:rPr>
          <w:rFonts w:ascii="Angsana New" w:hAnsi="Angsana New" w:cs="Angsana New"/>
          <w:b/>
          <w:bCs/>
          <w:sz w:val="32"/>
          <w:szCs w:val="32"/>
        </w:rPr>
        <w:tab/>
      </w:r>
    </w:p>
    <w:p w14:paraId="4EA0512F" w14:textId="77777777" w:rsidR="00441415" w:rsidRPr="00B41D29" w:rsidRDefault="00441415" w:rsidP="00441415">
      <w:pPr>
        <w:rPr>
          <w:rFonts w:ascii="Angsana New" w:hAnsi="Angsana New" w:cs="Angsana New"/>
          <w:sz w:val="36"/>
          <w:szCs w:val="36"/>
        </w:rPr>
      </w:pPr>
      <w:r w:rsidRPr="00B41D29">
        <w:rPr>
          <w:rFonts w:ascii="Angsana New" w:hAnsi="Angsana New" w:cs="Angsana New"/>
          <w:sz w:val="36"/>
          <w:szCs w:val="36"/>
          <w:cs/>
        </w:rPr>
        <w:tab/>
      </w:r>
      <w:r w:rsidRPr="00B41D29">
        <w:rPr>
          <w:rFonts w:ascii="Angsana New" w:hAnsi="Angsana New" w:cs="Angsana New"/>
          <w:sz w:val="36"/>
          <w:szCs w:val="36"/>
        </w:rPr>
        <w:t>The goal of the bridge management system is to reduce the cost of organizing the competition, including the cost of equipment and personnel. The total cost increases the larger the competition is. Therefore, these problems are to be solved with the help of web applications.</w:t>
      </w:r>
    </w:p>
    <w:p w14:paraId="77574446" w14:textId="77777777" w:rsidR="00441415" w:rsidRPr="00B41D29" w:rsidRDefault="00441415" w:rsidP="00441415">
      <w:pPr>
        <w:rPr>
          <w:rFonts w:ascii="Angsana New" w:hAnsi="Angsana New" w:cs="Angsana New"/>
          <w:sz w:val="36"/>
          <w:szCs w:val="36"/>
        </w:rPr>
      </w:pPr>
      <w:r w:rsidRPr="00B41D29">
        <w:rPr>
          <w:rFonts w:ascii="Angsana New" w:hAnsi="Angsana New" w:cs="Angsana New"/>
          <w:sz w:val="36"/>
          <w:szCs w:val="36"/>
          <w:cs/>
        </w:rPr>
        <w:tab/>
      </w:r>
      <w:r w:rsidRPr="00B41D29">
        <w:rPr>
          <w:rFonts w:ascii="Angsana New" w:hAnsi="Angsana New" w:cs="Angsana New"/>
          <w:sz w:val="36"/>
          <w:szCs w:val="36"/>
        </w:rPr>
        <w:t xml:space="preserve">As for the web application, we will design the user interface to be like the bridge card game in real life, and the competition format in our system will be exactly like a typical bridge competition format. Thus, the users who already know how to play bridge cards will not have to change their playing style. Our web application is built using the ReactJS and </w:t>
      </w:r>
      <w:proofErr w:type="spellStart"/>
      <w:r w:rsidRPr="00B41D29">
        <w:rPr>
          <w:rFonts w:ascii="Angsana New" w:hAnsi="Angsana New" w:cs="Angsana New"/>
          <w:sz w:val="36"/>
          <w:szCs w:val="36"/>
        </w:rPr>
        <w:t>ExpressJS</w:t>
      </w:r>
      <w:proofErr w:type="spellEnd"/>
      <w:r w:rsidRPr="00B41D29">
        <w:rPr>
          <w:rFonts w:ascii="Angsana New" w:hAnsi="Angsana New" w:cs="Angsana New"/>
          <w:sz w:val="36"/>
          <w:szCs w:val="36"/>
        </w:rPr>
        <w:t xml:space="preserve"> frameworks on Node.js.</w:t>
      </w:r>
    </w:p>
    <w:p w14:paraId="69E32737" w14:textId="77777777" w:rsidR="00441415" w:rsidRPr="00B41D29" w:rsidRDefault="00441415" w:rsidP="00441415">
      <w:pPr>
        <w:rPr>
          <w:rFonts w:ascii="Angsana New" w:hAnsi="Angsana New" w:cs="Angsana New"/>
          <w:sz w:val="36"/>
          <w:szCs w:val="36"/>
        </w:rPr>
      </w:pPr>
      <w:r w:rsidRPr="00B41D29">
        <w:rPr>
          <w:rFonts w:ascii="Angsana New" w:hAnsi="Angsana New" w:cs="Angsana New"/>
          <w:sz w:val="36"/>
          <w:szCs w:val="36"/>
          <w:cs/>
        </w:rPr>
        <w:tab/>
      </w:r>
      <w:r w:rsidRPr="00B41D29">
        <w:rPr>
          <w:rFonts w:ascii="Angsana New" w:hAnsi="Angsana New" w:cs="Angsana New"/>
          <w:sz w:val="36"/>
          <w:szCs w:val="36"/>
        </w:rPr>
        <w:t xml:space="preserve">The samples used for the experiment are students enrolled in course 90591002 SPORTS AND ACTIVITIES with Professor </w:t>
      </w:r>
      <w:proofErr w:type="spellStart"/>
      <w:r w:rsidRPr="00B41D29">
        <w:rPr>
          <w:rFonts w:ascii="Angsana New" w:hAnsi="Angsana New" w:cs="Angsana New"/>
          <w:sz w:val="36"/>
          <w:szCs w:val="36"/>
        </w:rPr>
        <w:t>Wiboon</w:t>
      </w:r>
      <w:proofErr w:type="spellEnd"/>
      <w:r w:rsidRPr="00B41D29">
        <w:rPr>
          <w:rFonts w:ascii="Angsana New" w:hAnsi="Angsana New" w:cs="Angsana New"/>
          <w:sz w:val="36"/>
          <w:szCs w:val="36"/>
        </w:rPr>
        <w:t xml:space="preserve"> </w:t>
      </w:r>
      <w:proofErr w:type="spellStart"/>
      <w:r w:rsidRPr="00B41D29">
        <w:rPr>
          <w:rFonts w:ascii="Angsana New" w:hAnsi="Angsana New" w:cs="Angsana New"/>
          <w:sz w:val="36"/>
          <w:szCs w:val="36"/>
        </w:rPr>
        <w:t>Prompanich</w:t>
      </w:r>
      <w:proofErr w:type="spellEnd"/>
      <w:r w:rsidRPr="00B41D29">
        <w:rPr>
          <w:rFonts w:ascii="Angsana New" w:hAnsi="Angsana New" w:cs="Angsana New"/>
          <w:sz w:val="36"/>
          <w:szCs w:val="36"/>
        </w:rPr>
        <w:t>, an advisor for this project who also teaches in this course.</w:t>
      </w:r>
    </w:p>
    <w:p w14:paraId="4A645780" w14:textId="77777777" w:rsidR="00BC711F" w:rsidRDefault="00BC711F">
      <w:pPr>
        <w:rPr>
          <w:rFonts w:ascii="Angsana New" w:hAnsi="Angsana New" w:cs="Angsana New"/>
          <w:b/>
          <w:bCs/>
          <w:sz w:val="32"/>
          <w:szCs w:val="32"/>
        </w:rPr>
      </w:pPr>
    </w:p>
    <w:p w14:paraId="067DA045" w14:textId="77777777" w:rsidR="00441415" w:rsidRDefault="00441415">
      <w:pPr>
        <w:rPr>
          <w:rFonts w:ascii="Angsana New" w:hAnsi="Angsana New" w:cs="Angsana New"/>
          <w:b/>
          <w:bCs/>
          <w:sz w:val="32"/>
          <w:szCs w:val="32"/>
        </w:rPr>
      </w:pPr>
    </w:p>
    <w:p w14:paraId="1C7A3795" w14:textId="77777777" w:rsidR="00441415" w:rsidRDefault="00441415">
      <w:pPr>
        <w:rPr>
          <w:rFonts w:ascii="Angsana New" w:hAnsi="Angsana New" w:cs="Angsana New"/>
          <w:b/>
          <w:bCs/>
          <w:sz w:val="32"/>
          <w:szCs w:val="32"/>
        </w:rPr>
      </w:pPr>
    </w:p>
    <w:p w14:paraId="17B311AB" w14:textId="77777777" w:rsidR="00441415" w:rsidRDefault="00441415">
      <w:pPr>
        <w:rPr>
          <w:rFonts w:ascii="Angsana New" w:hAnsi="Angsana New" w:cs="Angsana New"/>
          <w:b/>
          <w:bCs/>
          <w:sz w:val="32"/>
          <w:szCs w:val="32"/>
        </w:rPr>
      </w:pPr>
    </w:p>
    <w:p w14:paraId="4BB98BFC" w14:textId="77777777" w:rsidR="00E73A5E" w:rsidRDefault="00BC711F" w:rsidP="00E54446">
      <w:pPr>
        <w:spacing w:after="600" w:line="240" w:lineRule="auto"/>
        <w:jc w:val="center"/>
        <w:rPr>
          <w:rFonts w:ascii="Angsana New" w:hAnsi="Angsana New" w:cs="Angsana New"/>
          <w:b/>
          <w:bCs/>
          <w:sz w:val="48"/>
          <w:szCs w:val="48"/>
        </w:rPr>
      </w:pPr>
      <w:r>
        <w:rPr>
          <w:rFonts w:ascii="Angsana New" w:hAnsi="Angsana New" w:cs="Angsana New" w:hint="cs"/>
          <w:b/>
          <w:bCs/>
          <w:sz w:val="48"/>
          <w:szCs w:val="48"/>
          <w:cs/>
        </w:rPr>
        <w:lastRenderedPageBreak/>
        <w:t>กิตติกรรมประกาศ</w:t>
      </w:r>
    </w:p>
    <w:p w14:paraId="283C2B99" w14:textId="77777777" w:rsidR="006D29C7" w:rsidRDefault="00CD1E95" w:rsidP="00304931">
      <w:pPr>
        <w:spacing w:after="800" w:line="240" w:lineRule="auto"/>
        <w:rPr>
          <w:rFonts w:ascii="Angsana New" w:hAnsi="Angsana New" w:cs="Angsana New"/>
          <w:sz w:val="32"/>
          <w:szCs w:val="32"/>
          <w:cs/>
        </w:rPr>
      </w:pPr>
      <w:r>
        <w:rPr>
          <w:rFonts w:ascii="Angsana New" w:hAnsi="Angsana New" w:cs="Angsana New"/>
          <w:sz w:val="32"/>
          <w:szCs w:val="32"/>
        </w:rPr>
        <w:tab/>
      </w:r>
      <w:r w:rsidR="007813D9">
        <w:rPr>
          <w:rFonts w:ascii="Angsana New" w:hAnsi="Angsana New" w:cs="Angsana New" w:hint="cs"/>
          <w:sz w:val="32"/>
          <w:szCs w:val="32"/>
          <w:cs/>
        </w:rPr>
        <w:t>รายงานโครงงานฉบับนี้ สำเร็จลุล่วงไปได้</w:t>
      </w:r>
      <w:r w:rsidR="008F6010">
        <w:rPr>
          <w:rFonts w:ascii="Angsana New" w:hAnsi="Angsana New" w:cs="Angsana New" w:hint="cs"/>
          <w:sz w:val="32"/>
          <w:szCs w:val="32"/>
          <w:cs/>
        </w:rPr>
        <w:t>ด้วยความเมตตาช่วยเหลืออย่างดียิ่ง</w:t>
      </w:r>
      <w:r w:rsidR="00052EA7">
        <w:rPr>
          <w:rFonts w:ascii="Angsana New" w:hAnsi="Angsana New" w:cs="Angsana New" w:hint="cs"/>
          <w:sz w:val="32"/>
          <w:szCs w:val="32"/>
          <w:cs/>
        </w:rPr>
        <w:t>จาก อาจารย์</w:t>
      </w:r>
      <w:r w:rsidR="000E1A37">
        <w:rPr>
          <w:rFonts w:ascii="Angsana New" w:hAnsi="Angsana New" w:cs="Angsana New" w:hint="cs"/>
          <w:sz w:val="32"/>
          <w:szCs w:val="32"/>
          <w:cs/>
        </w:rPr>
        <w:t xml:space="preserve"> วิบูลย์</w:t>
      </w:r>
      <w:r w:rsidR="00461100">
        <w:rPr>
          <w:rFonts w:ascii="Angsana New" w:hAnsi="Angsana New" w:cs="Angsana New" w:hint="cs"/>
          <w:sz w:val="32"/>
          <w:szCs w:val="32"/>
          <w:cs/>
        </w:rPr>
        <w:t xml:space="preserve"> พร้อมพา</w:t>
      </w:r>
      <w:r w:rsidR="007E0B5A">
        <w:rPr>
          <w:rFonts w:ascii="Angsana New" w:hAnsi="Angsana New" w:cs="Angsana New" w:hint="cs"/>
          <w:sz w:val="32"/>
          <w:szCs w:val="32"/>
          <w:cs/>
        </w:rPr>
        <w:t xml:space="preserve">นิชย์ </w:t>
      </w:r>
      <w:r w:rsidR="0006609E">
        <w:rPr>
          <w:rFonts w:ascii="Angsana New" w:hAnsi="Angsana New" w:cs="Angsana New" w:hint="cs"/>
          <w:sz w:val="32"/>
          <w:szCs w:val="32"/>
          <w:cs/>
        </w:rPr>
        <w:t>อาจารย์</w:t>
      </w:r>
      <w:r w:rsidR="0054098A">
        <w:rPr>
          <w:rFonts w:ascii="Angsana New" w:hAnsi="Angsana New" w:cs="Angsana New" w:hint="cs"/>
          <w:sz w:val="32"/>
          <w:szCs w:val="32"/>
          <w:cs/>
        </w:rPr>
        <w:t>ที่ปรึกษาโครงงาน</w:t>
      </w:r>
      <w:r w:rsidR="00A87737">
        <w:rPr>
          <w:rFonts w:ascii="Angsana New" w:hAnsi="Angsana New" w:cs="Angsana New" w:hint="cs"/>
          <w:sz w:val="32"/>
          <w:szCs w:val="32"/>
          <w:cs/>
        </w:rPr>
        <w:t xml:space="preserve"> ที่อนุมัติเห็นชอบในการจัดทำโครงงาน</w:t>
      </w:r>
      <w:r w:rsidR="00C637AF">
        <w:rPr>
          <w:rFonts w:ascii="Angsana New" w:hAnsi="Angsana New" w:cs="Angsana New" w:hint="cs"/>
          <w:sz w:val="32"/>
          <w:szCs w:val="32"/>
          <w:cs/>
        </w:rPr>
        <w:t>และให้ความรู้เกี่ยวกับวิธีการเล่นไพ่บริดจ์</w:t>
      </w:r>
      <w:r w:rsidR="00252715">
        <w:rPr>
          <w:rFonts w:ascii="Angsana New" w:hAnsi="Angsana New" w:cs="Angsana New" w:hint="cs"/>
          <w:sz w:val="32"/>
          <w:szCs w:val="32"/>
          <w:cs/>
        </w:rPr>
        <w:t>และ</w:t>
      </w:r>
      <w:r w:rsidR="00861B4F">
        <w:rPr>
          <w:rFonts w:ascii="Angsana New" w:hAnsi="Angsana New" w:cs="Angsana New" w:hint="cs"/>
          <w:sz w:val="32"/>
          <w:szCs w:val="32"/>
          <w:cs/>
        </w:rPr>
        <w:t>วิธีการจัดการรูปแบบการแข่งขัน</w:t>
      </w:r>
      <w:r w:rsidR="002D4894">
        <w:rPr>
          <w:rFonts w:ascii="Angsana New" w:hAnsi="Angsana New" w:cs="Angsana New" w:hint="cs"/>
          <w:sz w:val="32"/>
          <w:szCs w:val="32"/>
          <w:cs/>
        </w:rPr>
        <w:t>ไพ่บริดจ์</w:t>
      </w:r>
      <w:r w:rsidR="00A01C61">
        <w:rPr>
          <w:rFonts w:ascii="Angsana New" w:hAnsi="Angsana New" w:cs="Angsana New" w:hint="cs"/>
          <w:sz w:val="32"/>
          <w:szCs w:val="32"/>
          <w:cs/>
        </w:rPr>
        <w:t xml:space="preserve"> </w:t>
      </w:r>
      <w:r w:rsidR="006F6311">
        <w:rPr>
          <w:rFonts w:ascii="Angsana New" w:hAnsi="Angsana New" w:cs="Angsana New" w:hint="cs"/>
          <w:sz w:val="32"/>
          <w:szCs w:val="32"/>
          <w:cs/>
        </w:rPr>
        <w:t>ตลอด</w:t>
      </w:r>
      <w:r w:rsidR="00FE424B">
        <w:rPr>
          <w:rFonts w:ascii="Angsana New" w:hAnsi="Angsana New" w:cs="Angsana New" w:hint="cs"/>
          <w:sz w:val="32"/>
          <w:szCs w:val="32"/>
          <w:cs/>
        </w:rPr>
        <w:t>จนให้</w:t>
      </w:r>
      <w:r w:rsidR="00FA6A45">
        <w:rPr>
          <w:rFonts w:ascii="Angsana New" w:hAnsi="Angsana New" w:cs="Angsana New" w:hint="cs"/>
          <w:sz w:val="32"/>
          <w:szCs w:val="32"/>
          <w:cs/>
        </w:rPr>
        <w:t>การอำนวยความสะดวกในการเก็บข้อมูลในด้านต่าง</w:t>
      </w:r>
      <w:r w:rsidR="00EC161E">
        <w:rPr>
          <w:rFonts w:ascii="Angsana New" w:hAnsi="Angsana New" w:cs="Angsana New"/>
          <w:sz w:val="32"/>
          <w:szCs w:val="32"/>
        </w:rPr>
        <w:t xml:space="preserve"> </w:t>
      </w:r>
      <w:r w:rsidR="00FA6A45">
        <w:rPr>
          <w:rFonts w:ascii="Angsana New" w:hAnsi="Angsana New" w:cs="Angsana New" w:hint="cs"/>
          <w:sz w:val="32"/>
          <w:szCs w:val="32"/>
          <w:cs/>
        </w:rPr>
        <w:t>ๆ ของกีฬานี้</w:t>
      </w:r>
    </w:p>
    <w:p w14:paraId="27615963" w14:textId="77777777" w:rsidR="00304931" w:rsidRPr="00DD666C" w:rsidRDefault="00304931" w:rsidP="00304931">
      <w:pPr>
        <w:spacing w:after="0" w:line="240" w:lineRule="auto"/>
        <w:jc w:val="right"/>
        <w:rPr>
          <w:rFonts w:ascii="Angsana New" w:hAnsi="Angsana New" w:cs="Angsana New"/>
          <w:sz w:val="32"/>
          <w:szCs w:val="32"/>
        </w:rPr>
      </w:pPr>
      <w:r w:rsidRPr="00DD666C">
        <w:rPr>
          <w:rFonts w:ascii="Angsana New" w:hAnsi="Angsana New" w:cs="Angsana New"/>
          <w:sz w:val="32"/>
          <w:szCs w:val="32"/>
          <w:cs/>
        </w:rPr>
        <w:t>นาย</w:t>
      </w:r>
      <w:proofErr w:type="spellStart"/>
      <w:r w:rsidRPr="00DD666C">
        <w:rPr>
          <w:rFonts w:ascii="Angsana New" w:hAnsi="Angsana New" w:cs="Angsana New"/>
          <w:sz w:val="32"/>
          <w:szCs w:val="32"/>
          <w:cs/>
        </w:rPr>
        <w:t>ลัทธ</w:t>
      </w:r>
      <w:proofErr w:type="spellEnd"/>
      <w:r w:rsidRPr="00DD666C">
        <w:rPr>
          <w:rFonts w:ascii="Angsana New" w:hAnsi="Angsana New" w:cs="Angsana New"/>
          <w:sz w:val="32"/>
          <w:szCs w:val="32"/>
          <w:cs/>
        </w:rPr>
        <w:t xml:space="preserve">พล </w:t>
      </w:r>
      <w:r>
        <w:rPr>
          <w:rFonts w:ascii="Angsana New" w:hAnsi="Angsana New" w:cs="Angsana New"/>
          <w:sz w:val="32"/>
          <w:szCs w:val="32"/>
        </w:rPr>
        <w:tab/>
      </w:r>
      <w:r w:rsidRPr="00DD666C">
        <w:rPr>
          <w:rFonts w:ascii="Angsana New" w:hAnsi="Angsana New" w:cs="Angsana New"/>
          <w:sz w:val="32"/>
          <w:szCs w:val="32"/>
          <w:cs/>
        </w:rPr>
        <w:t>แพ่งสภา</w:t>
      </w:r>
      <w:r w:rsidRPr="00DD666C">
        <w:rPr>
          <w:rFonts w:ascii="Angsana New" w:hAnsi="Angsana New" w:cs="Angsana New"/>
          <w:sz w:val="32"/>
          <w:szCs w:val="32"/>
          <w:cs/>
        </w:rPr>
        <w:tab/>
      </w:r>
      <w:r w:rsidRPr="00DD666C">
        <w:rPr>
          <w:rFonts w:ascii="Angsana New" w:hAnsi="Angsana New" w:cs="Angsana New"/>
          <w:sz w:val="32"/>
          <w:szCs w:val="32"/>
        </w:rPr>
        <w:t>61010914</w:t>
      </w:r>
      <w:r>
        <w:rPr>
          <w:rFonts w:ascii="Angsana New" w:hAnsi="Angsana New" w:cs="Angsana New"/>
          <w:sz w:val="32"/>
          <w:szCs w:val="32"/>
        </w:rPr>
        <w:tab/>
      </w:r>
    </w:p>
    <w:p w14:paraId="5CAEE568" w14:textId="77777777" w:rsidR="00304931" w:rsidRPr="00DD666C" w:rsidRDefault="00304931" w:rsidP="00304931">
      <w:pPr>
        <w:spacing w:after="0" w:line="240" w:lineRule="auto"/>
        <w:jc w:val="right"/>
        <w:rPr>
          <w:rFonts w:ascii="Angsana New" w:hAnsi="Angsana New" w:cs="Angsana New"/>
          <w:sz w:val="32"/>
          <w:szCs w:val="32"/>
        </w:rPr>
      </w:pPr>
      <w:r w:rsidRPr="00DD666C">
        <w:rPr>
          <w:rFonts w:ascii="Angsana New" w:hAnsi="Angsana New" w:cs="Angsana New"/>
          <w:sz w:val="32"/>
          <w:szCs w:val="32"/>
          <w:cs/>
        </w:rPr>
        <w:t xml:space="preserve">นายวิธวินท์ </w:t>
      </w:r>
      <w:r>
        <w:rPr>
          <w:rFonts w:ascii="Angsana New" w:hAnsi="Angsana New" w:cs="Angsana New"/>
          <w:sz w:val="32"/>
          <w:szCs w:val="32"/>
        </w:rPr>
        <w:tab/>
      </w:r>
      <w:r w:rsidRPr="00DD666C">
        <w:rPr>
          <w:rFonts w:ascii="Angsana New" w:hAnsi="Angsana New" w:cs="Angsana New"/>
          <w:sz w:val="32"/>
          <w:szCs w:val="32"/>
          <w:cs/>
        </w:rPr>
        <w:t>เมืองน้อย</w:t>
      </w:r>
      <w:r w:rsidRPr="00DD666C">
        <w:rPr>
          <w:rFonts w:ascii="Angsana New" w:hAnsi="Angsana New" w:cs="Angsana New"/>
          <w:sz w:val="32"/>
          <w:szCs w:val="32"/>
          <w:cs/>
        </w:rPr>
        <w:tab/>
      </w:r>
      <w:r w:rsidRPr="00DD666C">
        <w:rPr>
          <w:rFonts w:ascii="Angsana New" w:hAnsi="Angsana New" w:cs="Angsana New"/>
          <w:sz w:val="32"/>
          <w:szCs w:val="32"/>
        </w:rPr>
        <w:t>61010968</w:t>
      </w:r>
      <w:r>
        <w:rPr>
          <w:rFonts w:ascii="Angsana New" w:hAnsi="Angsana New" w:cs="Angsana New"/>
          <w:sz w:val="32"/>
          <w:szCs w:val="32"/>
        </w:rPr>
        <w:tab/>
      </w:r>
    </w:p>
    <w:p w14:paraId="3CA3BAB2" w14:textId="77777777" w:rsidR="00304931" w:rsidRDefault="00304931" w:rsidP="00304931">
      <w:pPr>
        <w:spacing w:after="0" w:line="240" w:lineRule="auto"/>
        <w:jc w:val="right"/>
        <w:rPr>
          <w:rFonts w:ascii="Angsana New" w:hAnsi="Angsana New" w:cs="Angsana New"/>
          <w:sz w:val="32"/>
          <w:szCs w:val="32"/>
        </w:rPr>
      </w:pPr>
      <w:r w:rsidRPr="00DD666C">
        <w:rPr>
          <w:rFonts w:ascii="Angsana New" w:hAnsi="Angsana New" w:cs="Angsana New"/>
          <w:sz w:val="32"/>
          <w:szCs w:val="32"/>
          <w:cs/>
        </w:rPr>
        <w:t xml:space="preserve">นายสมพล </w:t>
      </w:r>
      <w:r>
        <w:rPr>
          <w:rFonts w:ascii="Angsana New" w:hAnsi="Angsana New" w:cs="Angsana New"/>
          <w:sz w:val="32"/>
          <w:szCs w:val="32"/>
        </w:rPr>
        <w:tab/>
      </w:r>
      <w:r w:rsidRPr="00DD666C">
        <w:rPr>
          <w:rFonts w:ascii="Angsana New" w:hAnsi="Angsana New" w:cs="Angsana New"/>
          <w:sz w:val="32"/>
          <w:szCs w:val="32"/>
          <w:cs/>
        </w:rPr>
        <w:t>พิมพ์พิศคนึง</w:t>
      </w:r>
      <w:r>
        <w:rPr>
          <w:rFonts w:ascii="Angsana New" w:hAnsi="Angsana New" w:cs="Angsana New"/>
          <w:sz w:val="32"/>
          <w:szCs w:val="32"/>
        </w:rPr>
        <w:tab/>
      </w:r>
      <w:r w:rsidRPr="00DD666C">
        <w:rPr>
          <w:rFonts w:ascii="Angsana New" w:hAnsi="Angsana New" w:cs="Angsana New"/>
          <w:sz w:val="32"/>
          <w:szCs w:val="32"/>
        </w:rPr>
        <w:t>61011066</w:t>
      </w:r>
      <w:r>
        <w:rPr>
          <w:rFonts w:ascii="Angsana New" w:hAnsi="Angsana New" w:cs="Angsana New"/>
          <w:sz w:val="32"/>
          <w:szCs w:val="32"/>
        </w:rPr>
        <w:tab/>
      </w:r>
    </w:p>
    <w:p w14:paraId="703E186D" w14:textId="77777777" w:rsidR="00074C4C" w:rsidRDefault="00074C4C" w:rsidP="00074C4C">
      <w:pPr>
        <w:spacing w:after="800" w:line="240" w:lineRule="auto"/>
        <w:jc w:val="center"/>
        <w:rPr>
          <w:rFonts w:ascii="Angsana New" w:hAnsi="Angsana New" w:cs="Angsana New"/>
          <w:sz w:val="32"/>
          <w:szCs w:val="32"/>
        </w:rPr>
        <w:sectPr w:rsidR="00074C4C" w:rsidSect="00BA59F0">
          <w:pgSz w:w="12240" w:h="15840"/>
          <w:pgMar w:top="1440" w:right="1440" w:bottom="1440" w:left="2160" w:header="720" w:footer="720" w:gutter="0"/>
          <w:cols w:space="720"/>
          <w:docGrid w:linePitch="360"/>
        </w:sectPr>
      </w:pPr>
    </w:p>
    <w:p w14:paraId="193BFEAB" w14:textId="77777777" w:rsidR="008F46F8" w:rsidRDefault="00074C4C" w:rsidP="008F6706">
      <w:pPr>
        <w:spacing w:after="400" w:line="240" w:lineRule="auto"/>
        <w:jc w:val="center"/>
        <w:rPr>
          <w:rFonts w:ascii="Angsana New" w:hAnsi="Angsana New" w:cs="Angsana New"/>
          <w:b/>
          <w:bCs/>
          <w:sz w:val="48"/>
          <w:szCs w:val="48"/>
        </w:rPr>
      </w:pPr>
      <w:r>
        <w:rPr>
          <w:rFonts w:ascii="Angsana New" w:hAnsi="Angsana New" w:cs="Angsana New" w:hint="cs"/>
          <w:b/>
          <w:bCs/>
          <w:sz w:val="48"/>
          <w:szCs w:val="48"/>
          <w:cs/>
        </w:rPr>
        <w:lastRenderedPageBreak/>
        <w:t>สารบัญ</w:t>
      </w:r>
    </w:p>
    <w:p w14:paraId="2DA59D58" w14:textId="77777777" w:rsidR="009E1433" w:rsidRPr="00C01A52" w:rsidRDefault="00014B1E" w:rsidP="009E1433">
      <w:pPr>
        <w:spacing w:after="0" w:line="240" w:lineRule="auto"/>
        <w:jc w:val="right"/>
        <w:rPr>
          <w:rFonts w:asciiTheme="majorBidi" w:hAnsiTheme="majorBidi" w:cstheme="majorBidi"/>
          <w:b/>
          <w:bCs/>
          <w:sz w:val="32"/>
          <w:szCs w:val="32"/>
        </w:rPr>
      </w:pPr>
      <w:r w:rsidRPr="00C01A52">
        <w:rPr>
          <w:rFonts w:asciiTheme="majorBidi" w:hAnsiTheme="majorBidi" w:cstheme="majorBidi"/>
          <w:b/>
          <w:bCs/>
          <w:sz w:val="32"/>
          <w:szCs w:val="32"/>
          <w:cs/>
        </w:rPr>
        <w:t>หน้า</w:t>
      </w:r>
    </w:p>
    <w:p w14:paraId="45920DCA" w14:textId="77777777" w:rsidR="009E1433" w:rsidRPr="00C01A52" w:rsidRDefault="009E1433" w:rsidP="009E1433">
      <w:pPr>
        <w:pStyle w:val="11"/>
        <w:spacing w:after="0"/>
        <w:rPr>
          <w:rFonts w:asciiTheme="majorBidi" w:eastAsiaTheme="majorEastAsia" w:hAnsiTheme="majorBidi" w:cstheme="majorBidi"/>
          <w:color w:val="2F5496" w:themeColor="accent1" w:themeShade="BF"/>
          <w:sz w:val="32"/>
          <w:szCs w:val="32"/>
          <w:lang w:val="th-TH"/>
        </w:rPr>
      </w:pPr>
      <w:r w:rsidRPr="00C01A52">
        <w:rPr>
          <w:rFonts w:asciiTheme="majorBidi" w:hAnsiTheme="majorBidi" w:cstheme="majorBidi"/>
          <w:sz w:val="32"/>
          <w:szCs w:val="32"/>
          <w:cs/>
        </w:rPr>
        <w:t>บทคัดย่อภาษาไทย</w:t>
      </w:r>
      <w:r w:rsidRPr="00C01A52">
        <w:rPr>
          <w:rFonts w:asciiTheme="majorBidi" w:hAnsiTheme="majorBidi" w:cstheme="majorBidi"/>
          <w:sz w:val="32"/>
          <w:szCs w:val="32"/>
        </w:rPr>
        <w:ptab w:relativeTo="margin" w:alignment="right" w:leader="dot"/>
      </w:r>
      <w:r w:rsidR="00C3463D" w:rsidRPr="00C01A52">
        <w:rPr>
          <w:rFonts w:asciiTheme="majorBidi" w:hAnsiTheme="majorBidi" w:cstheme="majorBidi" w:hint="cs"/>
          <w:sz w:val="32"/>
          <w:szCs w:val="32"/>
          <w:cs/>
        </w:rPr>
        <w:t xml:space="preserve"> </w:t>
      </w:r>
      <w:r w:rsidR="00C3463D" w:rsidRPr="00C01A52">
        <w:rPr>
          <w:rFonts w:asciiTheme="majorBidi" w:hAnsiTheme="majorBidi" w:cstheme="majorBidi"/>
          <w:sz w:val="32"/>
          <w:szCs w:val="32"/>
        </w:rPr>
        <w:t>I</w:t>
      </w:r>
    </w:p>
    <w:p w14:paraId="0F27C98A" w14:textId="77777777" w:rsidR="00302876" w:rsidRDefault="009E1433" w:rsidP="00302876">
      <w:pPr>
        <w:pStyle w:val="11"/>
        <w:spacing w:after="0"/>
        <w:rPr>
          <w:rFonts w:asciiTheme="majorBidi" w:hAnsiTheme="majorBidi" w:cstheme="majorBidi"/>
          <w:sz w:val="32"/>
          <w:szCs w:val="32"/>
        </w:rPr>
      </w:pPr>
      <w:r w:rsidRPr="00C01A52">
        <w:rPr>
          <w:rFonts w:asciiTheme="majorBidi" w:hAnsiTheme="majorBidi" w:cstheme="majorBidi"/>
          <w:sz w:val="32"/>
          <w:szCs w:val="32"/>
          <w:cs/>
        </w:rPr>
        <w:t>บทคัดย่อภาษา</w:t>
      </w:r>
      <w:r w:rsidR="00C3463D" w:rsidRPr="00C01A52">
        <w:rPr>
          <w:rFonts w:asciiTheme="majorBidi" w:hAnsiTheme="majorBidi" w:cstheme="majorBidi"/>
          <w:sz w:val="32"/>
          <w:szCs w:val="32"/>
          <w:cs/>
        </w:rPr>
        <w:t>อังกฤษ</w:t>
      </w:r>
      <w:r w:rsidRPr="00C01A52">
        <w:rPr>
          <w:rFonts w:asciiTheme="majorBidi" w:hAnsiTheme="majorBidi" w:cstheme="majorBidi"/>
          <w:sz w:val="32"/>
          <w:szCs w:val="32"/>
        </w:rPr>
        <w:ptab w:relativeTo="margin" w:alignment="right" w:leader="dot"/>
      </w:r>
      <w:r w:rsidR="00C3463D" w:rsidRPr="00C01A52">
        <w:rPr>
          <w:rFonts w:asciiTheme="majorBidi" w:hAnsiTheme="majorBidi" w:cstheme="majorBidi" w:hint="cs"/>
          <w:sz w:val="32"/>
          <w:szCs w:val="32"/>
          <w:cs/>
        </w:rPr>
        <w:t xml:space="preserve"> </w:t>
      </w:r>
      <w:r w:rsidR="00C3463D" w:rsidRPr="00C01A52">
        <w:rPr>
          <w:rFonts w:asciiTheme="majorBidi" w:hAnsiTheme="majorBidi" w:cstheme="majorBidi"/>
          <w:sz w:val="32"/>
          <w:szCs w:val="32"/>
        </w:rPr>
        <w:t>II</w:t>
      </w:r>
    </w:p>
    <w:p w14:paraId="046B6DBB" w14:textId="77777777" w:rsidR="00302876" w:rsidRPr="00302876" w:rsidRDefault="00302876" w:rsidP="00302876">
      <w:pPr>
        <w:spacing w:after="0"/>
        <w:rPr>
          <w:rFonts w:asciiTheme="majorBidi" w:hAnsiTheme="majorBidi" w:cstheme="majorBidi"/>
          <w:sz w:val="32"/>
          <w:szCs w:val="32"/>
          <w:cs/>
        </w:rPr>
      </w:pPr>
      <w:r w:rsidRPr="00302876">
        <w:rPr>
          <w:rFonts w:asciiTheme="majorBidi" w:hAnsiTheme="majorBidi" w:cstheme="majorBidi"/>
          <w:sz w:val="32"/>
          <w:szCs w:val="32"/>
          <w:cs/>
        </w:rPr>
        <w:t>ก</w:t>
      </w:r>
      <w:r>
        <w:rPr>
          <w:rFonts w:asciiTheme="majorBidi" w:hAnsiTheme="majorBidi" w:cstheme="majorBidi" w:hint="cs"/>
          <w:sz w:val="32"/>
          <w:szCs w:val="32"/>
          <w:cs/>
        </w:rPr>
        <w:t>ิตติกรรมประกาศ</w:t>
      </w:r>
      <w:r w:rsidRPr="00C01A52">
        <w:rPr>
          <w:rFonts w:asciiTheme="majorBidi" w:hAnsiTheme="majorBidi" w:cstheme="majorBidi"/>
          <w:sz w:val="32"/>
          <w:szCs w:val="32"/>
        </w:rPr>
        <w:ptab w:relativeTo="margin" w:alignment="right" w:leader="dot"/>
      </w:r>
      <w:r w:rsidR="0055710B">
        <w:rPr>
          <w:rFonts w:asciiTheme="majorBidi" w:hAnsiTheme="majorBidi" w:cstheme="majorBidi" w:hint="cs"/>
          <w:sz w:val="32"/>
          <w:szCs w:val="32"/>
          <w:cs/>
        </w:rPr>
        <w:t xml:space="preserve"> </w:t>
      </w:r>
      <w:r>
        <w:rPr>
          <w:rFonts w:asciiTheme="majorBidi" w:hAnsiTheme="majorBidi" w:cstheme="majorBidi"/>
          <w:sz w:val="32"/>
          <w:szCs w:val="32"/>
        </w:rPr>
        <w:t>III</w:t>
      </w:r>
    </w:p>
    <w:p w14:paraId="285D540F" w14:textId="77777777" w:rsidR="00C01A52" w:rsidRDefault="00C01A52" w:rsidP="00C01A52">
      <w:pPr>
        <w:spacing w:after="0"/>
        <w:rPr>
          <w:rFonts w:asciiTheme="majorBidi" w:hAnsiTheme="majorBidi" w:cstheme="majorBidi"/>
          <w:sz w:val="32"/>
          <w:szCs w:val="32"/>
        </w:rPr>
      </w:pPr>
      <w:r w:rsidRPr="00C01A52">
        <w:rPr>
          <w:rFonts w:asciiTheme="majorBidi" w:hAnsiTheme="majorBidi" w:cstheme="majorBidi"/>
          <w:sz w:val="32"/>
          <w:szCs w:val="32"/>
          <w:cs/>
        </w:rPr>
        <w:t>สารบัญ</w:t>
      </w:r>
      <w:r w:rsidRPr="00C01A52">
        <w:rPr>
          <w:rFonts w:asciiTheme="majorBidi" w:hAnsiTheme="majorBidi" w:cstheme="majorBidi"/>
          <w:sz w:val="32"/>
          <w:szCs w:val="32"/>
        </w:rPr>
        <w:ptab w:relativeTo="margin" w:alignment="right" w:leader="dot"/>
      </w:r>
      <w:r w:rsidR="0055710B">
        <w:rPr>
          <w:rFonts w:asciiTheme="majorBidi" w:hAnsiTheme="majorBidi" w:cstheme="majorBidi" w:hint="cs"/>
          <w:sz w:val="32"/>
          <w:szCs w:val="32"/>
          <w:cs/>
        </w:rPr>
        <w:t xml:space="preserve"> </w:t>
      </w:r>
      <w:r>
        <w:rPr>
          <w:rFonts w:asciiTheme="majorBidi" w:hAnsiTheme="majorBidi" w:cstheme="majorBidi"/>
          <w:sz w:val="32"/>
          <w:szCs w:val="32"/>
        </w:rPr>
        <w:t>I</w:t>
      </w:r>
      <w:r w:rsidR="00302876">
        <w:rPr>
          <w:rFonts w:asciiTheme="majorBidi" w:hAnsiTheme="majorBidi" w:cstheme="majorBidi"/>
          <w:sz w:val="32"/>
          <w:szCs w:val="32"/>
        </w:rPr>
        <w:t>V</w:t>
      </w:r>
    </w:p>
    <w:p w14:paraId="1F6E94F9" w14:textId="77777777" w:rsidR="00751A3D" w:rsidRDefault="00C01A52" w:rsidP="00E721BE">
      <w:pPr>
        <w:spacing w:after="400"/>
        <w:rPr>
          <w:rFonts w:asciiTheme="majorBidi" w:hAnsiTheme="majorBidi" w:cstheme="majorBidi"/>
          <w:sz w:val="32"/>
          <w:szCs w:val="32"/>
        </w:rPr>
      </w:pPr>
      <w:r>
        <w:rPr>
          <w:rFonts w:asciiTheme="majorBidi" w:hAnsiTheme="majorBidi" w:cstheme="majorBidi" w:hint="cs"/>
          <w:sz w:val="32"/>
          <w:szCs w:val="32"/>
          <w:cs/>
        </w:rPr>
        <w:t>สารบัญตาราง</w:t>
      </w:r>
      <w:r w:rsidRPr="00C01A52">
        <w:rPr>
          <w:rFonts w:asciiTheme="majorBidi" w:hAnsiTheme="majorBidi" w:cstheme="majorBidi"/>
          <w:sz w:val="32"/>
          <w:szCs w:val="32"/>
        </w:rPr>
        <w:ptab w:relativeTo="margin" w:alignment="right" w:leader="dot"/>
      </w:r>
      <w:r w:rsidR="0055710B">
        <w:rPr>
          <w:rFonts w:asciiTheme="majorBidi" w:hAnsiTheme="majorBidi" w:cstheme="majorBidi" w:hint="cs"/>
          <w:sz w:val="32"/>
          <w:szCs w:val="32"/>
          <w:cs/>
        </w:rPr>
        <w:t xml:space="preserve"> </w:t>
      </w:r>
      <w:r w:rsidR="00302876">
        <w:rPr>
          <w:rFonts w:asciiTheme="majorBidi" w:hAnsiTheme="majorBidi" w:cstheme="majorBidi"/>
          <w:sz w:val="32"/>
          <w:szCs w:val="32"/>
        </w:rPr>
        <w:t>V</w:t>
      </w:r>
      <w:r w:rsidR="00074EC2">
        <w:rPr>
          <w:rFonts w:asciiTheme="majorBidi" w:hAnsiTheme="majorBidi" w:cstheme="majorBidi"/>
          <w:sz w:val="32"/>
          <w:szCs w:val="32"/>
        </w:rPr>
        <w:t>I</w:t>
      </w:r>
      <w:r w:rsidR="00FA35EF">
        <w:rPr>
          <w:rFonts w:asciiTheme="majorBidi" w:hAnsiTheme="majorBidi" w:cstheme="majorBidi"/>
          <w:sz w:val="32"/>
          <w:szCs w:val="32"/>
        </w:rPr>
        <w:br/>
      </w:r>
      <w:r w:rsidR="00FA35EF">
        <w:rPr>
          <w:rFonts w:asciiTheme="majorBidi" w:hAnsiTheme="majorBidi" w:cstheme="majorBidi" w:hint="cs"/>
          <w:sz w:val="32"/>
          <w:szCs w:val="32"/>
          <w:cs/>
        </w:rPr>
        <w:t>สารบัญภาพ</w:t>
      </w:r>
      <w:r w:rsidR="00FA35EF" w:rsidRPr="00C01A52">
        <w:rPr>
          <w:rFonts w:asciiTheme="majorBidi" w:hAnsiTheme="majorBidi" w:cstheme="majorBidi"/>
          <w:sz w:val="32"/>
          <w:szCs w:val="32"/>
        </w:rPr>
        <w:ptab w:relativeTo="margin" w:alignment="right" w:leader="dot"/>
      </w:r>
      <w:r w:rsidR="0055710B">
        <w:rPr>
          <w:rFonts w:asciiTheme="majorBidi" w:hAnsiTheme="majorBidi" w:cstheme="majorBidi" w:hint="cs"/>
          <w:sz w:val="32"/>
          <w:szCs w:val="32"/>
          <w:cs/>
        </w:rPr>
        <w:t xml:space="preserve"> </w:t>
      </w:r>
      <w:r w:rsidR="00FA35EF">
        <w:rPr>
          <w:rFonts w:asciiTheme="majorBidi" w:hAnsiTheme="majorBidi" w:cstheme="majorBidi"/>
          <w:sz w:val="32"/>
          <w:szCs w:val="32"/>
        </w:rPr>
        <w:t>V</w:t>
      </w:r>
      <w:r w:rsidR="00302876">
        <w:rPr>
          <w:rFonts w:asciiTheme="majorBidi" w:hAnsiTheme="majorBidi" w:cstheme="majorBidi"/>
          <w:sz w:val="32"/>
          <w:szCs w:val="32"/>
        </w:rPr>
        <w:t>I</w:t>
      </w:r>
      <w:r w:rsidR="00074EC2">
        <w:rPr>
          <w:rFonts w:asciiTheme="majorBidi" w:hAnsiTheme="majorBidi" w:cstheme="majorBidi"/>
          <w:sz w:val="32"/>
          <w:szCs w:val="32"/>
        </w:rPr>
        <w:t>I</w:t>
      </w:r>
    </w:p>
    <w:p w14:paraId="7055DFE8" w14:textId="77777777" w:rsidR="00D07933" w:rsidRDefault="00C75485" w:rsidP="00D07933">
      <w:pPr>
        <w:spacing w:after="0"/>
        <w:rPr>
          <w:rFonts w:asciiTheme="majorBidi" w:hAnsiTheme="majorBidi" w:cstheme="majorBidi"/>
          <w:sz w:val="32"/>
          <w:szCs w:val="32"/>
        </w:rPr>
      </w:pPr>
      <w:r>
        <w:rPr>
          <w:rFonts w:asciiTheme="majorBidi" w:hAnsiTheme="majorBidi" w:cstheme="majorBidi" w:hint="cs"/>
          <w:sz w:val="32"/>
          <w:szCs w:val="32"/>
          <w:cs/>
        </w:rPr>
        <w:t>บทที่ 1 บทนำ</w:t>
      </w:r>
      <w:r w:rsidRPr="00C01A52">
        <w:rPr>
          <w:rFonts w:asciiTheme="majorBidi" w:hAnsiTheme="majorBidi" w:cstheme="majorBidi"/>
          <w:sz w:val="32"/>
          <w:szCs w:val="32"/>
        </w:rPr>
        <w:ptab w:relativeTo="margin" w:alignment="right" w:leader="dot"/>
      </w:r>
      <w:r w:rsidR="0055710B">
        <w:rPr>
          <w:rFonts w:asciiTheme="majorBidi" w:hAnsiTheme="majorBidi" w:cstheme="majorBidi" w:hint="cs"/>
          <w:sz w:val="32"/>
          <w:szCs w:val="32"/>
          <w:cs/>
        </w:rPr>
        <w:t xml:space="preserve"> </w:t>
      </w:r>
      <w:r w:rsidR="00894155">
        <w:rPr>
          <w:rFonts w:asciiTheme="majorBidi" w:hAnsiTheme="majorBidi" w:cstheme="majorBidi" w:hint="cs"/>
          <w:sz w:val="32"/>
          <w:szCs w:val="32"/>
          <w:cs/>
        </w:rPr>
        <w:t>1</w:t>
      </w:r>
    </w:p>
    <w:p w14:paraId="297BC41D" w14:textId="77777777" w:rsidR="00F714A0" w:rsidRDefault="00153884" w:rsidP="00F714A0">
      <w:pPr>
        <w:spacing w:after="0"/>
        <w:ind w:left="720"/>
        <w:rPr>
          <w:rFonts w:asciiTheme="majorBidi" w:hAnsiTheme="majorBidi" w:cstheme="majorBidi"/>
          <w:sz w:val="32"/>
          <w:szCs w:val="32"/>
        </w:rPr>
      </w:pPr>
      <w:r>
        <w:rPr>
          <w:rFonts w:asciiTheme="majorBidi" w:hAnsiTheme="majorBidi" w:cstheme="majorBidi" w:hint="cs"/>
          <w:sz w:val="32"/>
          <w:szCs w:val="32"/>
          <w:cs/>
        </w:rPr>
        <w:t>1.1</w:t>
      </w:r>
      <w:r w:rsidR="00CA7DDE">
        <w:rPr>
          <w:rFonts w:asciiTheme="majorBidi" w:hAnsiTheme="majorBidi" w:cstheme="majorBidi" w:hint="cs"/>
          <w:sz w:val="32"/>
          <w:szCs w:val="32"/>
          <w:cs/>
        </w:rPr>
        <w:t xml:space="preserve"> </w:t>
      </w:r>
      <w:r w:rsidR="007168D0">
        <w:rPr>
          <w:rFonts w:asciiTheme="majorBidi" w:hAnsiTheme="majorBidi" w:cstheme="majorBidi" w:hint="cs"/>
          <w:sz w:val="32"/>
          <w:szCs w:val="32"/>
          <w:cs/>
        </w:rPr>
        <w:t>ความเป็นมาของปัญหา</w:t>
      </w:r>
      <w:r w:rsidR="007168D0" w:rsidRPr="00C01A52">
        <w:rPr>
          <w:rFonts w:asciiTheme="majorBidi" w:hAnsiTheme="majorBidi" w:cstheme="majorBidi"/>
          <w:sz w:val="32"/>
          <w:szCs w:val="32"/>
        </w:rPr>
        <w:ptab w:relativeTo="margin" w:alignment="right" w:leader="dot"/>
      </w:r>
      <w:r w:rsidR="0055710B">
        <w:rPr>
          <w:rFonts w:asciiTheme="majorBidi" w:hAnsiTheme="majorBidi" w:cstheme="majorBidi" w:hint="cs"/>
          <w:sz w:val="32"/>
          <w:szCs w:val="32"/>
          <w:cs/>
        </w:rPr>
        <w:t xml:space="preserve"> </w:t>
      </w:r>
      <w:r w:rsidR="001B49B9">
        <w:rPr>
          <w:rFonts w:asciiTheme="majorBidi" w:hAnsiTheme="majorBidi" w:cstheme="majorBidi"/>
          <w:sz w:val="32"/>
          <w:szCs w:val="32"/>
        </w:rPr>
        <w:t>1</w:t>
      </w:r>
    </w:p>
    <w:p w14:paraId="0C1F57B1" w14:textId="77777777" w:rsidR="00F714A0" w:rsidRDefault="00F714A0" w:rsidP="00F714A0">
      <w:pPr>
        <w:spacing w:after="0"/>
        <w:ind w:left="720"/>
        <w:rPr>
          <w:rFonts w:asciiTheme="majorBidi" w:hAnsiTheme="majorBidi" w:cstheme="majorBidi"/>
          <w:sz w:val="32"/>
          <w:szCs w:val="32"/>
        </w:rPr>
      </w:pPr>
      <w:r>
        <w:rPr>
          <w:rFonts w:asciiTheme="majorBidi" w:hAnsiTheme="majorBidi" w:cstheme="majorBidi"/>
          <w:sz w:val="32"/>
          <w:szCs w:val="32"/>
        </w:rPr>
        <w:t xml:space="preserve">1.2 </w:t>
      </w:r>
      <w:r>
        <w:rPr>
          <w:rFonts w:asciiTheme="majorBidi" w:hAnsiTheme="majorBidi" w:cstheme="majorBidi"/>
          <w:sz w:val="32"/>
          <w:szCs w:val="32"/>
          <w:cs/>
        </w:rPr>
        <w:t>วัตถุประสงค์ของการศึกษา</w:t>
      </w:r>
      <w:r>
        <w:rPr>
          <w:rFonts w:asciiTheme="majorBidi" w:hAnsiTheme="majorBidi" w:cstheme="majorBidi" w:hint="cs"/>
          <w:sz w:val="32"/>
          <w:szCs w:val="32"/>
          <w:cs/>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3</w:t>
      </w:r>
    </w:p>
    <w:p w14:paraId="4E0079A1" w14:textId="77777777" w:rsidR="00DB78E4" w:rsidRDefault="00F714A0" w:rsidP="00DB78E4">
      <w:pPr>
        <w:spacing w:after="0"/>
        <w:ind w:left="720"/>
        <w:rPr>
          <w:rFonts w:asciiTheme="majorBidi" w:hAnsiTheme="majorBidi" w:cstheme="majorBidi"/>
          <w:sz w:val="32"/>
          <w:szCs w:val="32"/>
        </w:rPr>
      </w:pPr>
      <w:r>
        <w:rPr>
          <w:rFonts w:asciiTheme="majorBidi" w:hAnsiTheme="majorBidi" w:cstheme="majorBidi"/>
          <w:sz w:val="32"/>
          <w:szCs w:val="32"/>
        </w:rPr>
        <w:t>1.</w:t>
      </w:r>
      <w:r>
        <w:rPr>
          <w:rFonts w:asciiTheme="majorBidi" w:hAnsiTheme="majorBidi" w:cstheme="majorBidi" w:hint="cs"/>
          <w:sz w:val="32"/>
          <w:szCs w:val="32"/>
        </w:rPr>
        <w:t>3</w:t>
      </w:r>
      <w:r>
        <w:rPr>
          <w:rFonts w:asciiTheme="majorBidi" w:hAnsiTheme="majorBidi" w:cstheme="majorBidi"/>
          <w:sz w:val="32"/>
          <w:szCs w:val="32"/>
          <w:cs/>
        </w:rPr>
        <w:t xml:space="preserve"> </w:t>
      </w:r>
      <w:r>
        <w:rPr>
          <w:rFonts w:asciiTheme="majorBidi" w:hAnsiTheme="majorBidi" w:cstheme="majorBidi" w:hint="cs"/>
          <w:sz w:val="32"/>
          <w:szCs w:val="32"/>
          <w:cs/>
        </w:rPr>
        <w:t xml:space="preserve">ประโยชน์ที่คาดว่าจะได้รับ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rPr>
        <w:t xml:space="preserve"> 3</w:t>
      </w:r>
    </w:p>
    <w:p w14:paraId="2973DBE5" w14:textId="3B97179E" w:rsidR="00F714A0" w:rsidRDefault="00DB78E4" w:rsidP="00F714A0">
      <w:pPr>
        <w:spacing w:after="0"/>
        <w:ind w:left="720"/>
        <w:rPr>
          <w:rFonts w:asciiTheme="majorBidi" w:hAnsiTheme="majorBidi" w:cstheme="majorBidi"/>
          <w:sz w:val="32"/>
          <w:szCs w:val="32"/>
        </w:rPr>
      </w:pPr>
      <w:r>
        <w:rPr>
          <w:rFonts w:asciiTheme="majorBidi" w:hAnsiTheme="majorBidi" w:cstheme="majorBidi"/>
          <w:sz w:val="32"/>
          <w:szCs w:val="32"/>
        </w:rPr>
        <w:t xml:space="preserve">1.4 </w:t>
      </w:r>
      <w:r>
        <w:rPr>
          <w:rFonts w:asciiTheme="majorBidi" w:hAnsiTheme="majorBidi" w:cstheme="majorBidi" w:hint="cs"/>
          <w:sz w:val="32"/>
          <w:szCs w:val="32"/>
          <w:cs/>
        </w:rPr>
        <w:t xml:space="preserve">ขอบเขตของโครงงาน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3</w:t>
      </w:r>
    </w:p>
    <w:p w14:paraId="5CC7BBAD" w14:textId="5B5E060B" w:rsidR="00934AD9" w:rsidRDefault="00934AD9" w:rsidP="00633B6B">
      <w:pPr>
        <w:spacing w:after="400"/>
        <w:ind w:left="720"/>
        <w:rPr>
          <w:rFonts w:asciiTheme="majorBidi" w:hAnsiTheme="majorBidi" w:cstheme="majorBidi"/>
          <w:sz w:val="32"/>
          <w:szCs w:val="32"/>
        </w:rPr>
      </w:pPr>
      <w:r>
        <w:rPr>
          <w:rFonts w:asciiTheme="majorBidi" w:hAnsiTheme="majorBidi" w:cstheme="majorBidi" w:hint="cs"/>
          <w:sz w:val="32"/>
          <w:szCs w:val="32"/>
          <w:cs/>
        </w:rPr>
        <w:t>1.</w:t>
      </w:r>
      <w:r w:rsidR="00DB78E4">
        <w:rPr>
          <w:rFonts w:asciiTheme="majorBidi" w:hAnsiTheme="majorBidi" w:cstheme="majorBidi"/>
          <w:sz w:val="32"/>
          <w:szCs w:val="32"/>
        </w:rPr>
        <w:t>5</w:t>
      </w:r>
      <w:r>
        <w:rPr>
          <w:rFonts w:asciiTheme="majorBidi" w:hAnsiTheme="majorBidi" w:cstheme="majorBidi" w:hint="cs"/>
          <w:sz w:val="32"/>
          <w:szCs w:val="32"/>
          <w:cs/>
        </w:rPr>
        <w:t xml:space="preserve"> </w:t>
      </w:r>
      <w:r w:rsidR="00DB78E4">
        <w:rPr>
          <w:rFonts w:asciiTheme="majorBidi" w:hAnsiTheme="majorBidi" w:cstheme="majorBidi" w:hint="cs"/>
          <w:sz w:val="32"/>
          <w:szCs w:val="32"/>
          <w:cs/>
        </w:rPr>
        <w:t>ตา</w:t>
      </w:r>
      <w:r w:rsidR="009F25C1">
        <w:rPr>
          <w:rFonts w:asciiTheme="majorBidi" w:hAnsiTheme="majorBidi" w:cstheme="majorBidi" w:hint="cs"/>
          <w:sz w:val="32"/>
          <w:szCs w:val="32"/>
          <w:cs/>
        </w:rPr>
        <w:t>รางการดำเนินงาน</w:t>
      </w:r>
      <w:r>
        <w:rPr>
          <w:rFonts w:asciiTheme="majorBidi" w:hAnsiTheme="majorBidi" w:cstheme="majorBidi" w:hint="cs"/>
          <w:sz w:val="32"/>
          <w:szCs w:val="32"/>
          <w:cs/>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DB78E4">
        <w:rPr>
          <w:rFonts w:asciiTheme="majorBidi" w:hAnsiTheme="majorBidi" w:cstheme="majorBidi"/>
          <w:sz w:val="32"/>
          <w:szCs w:val="32"/>
        </w:rPr>
        <w:t>5</w:t>
      </w:r>
    </w:p>
    <w:p w14:paraId="7577D3BB" w14:textId="7F4C180A" w:rsidR="00033193" w:rsidRDefault="00033193" w:rsidP="00033193">
      <w:pPr>
        <w:spacing w:after="0"/>
        <w:rPr>
          <w:rFonts w:asciiTheme="majorBidi" w:hAnsiTheme="majorBidi" w:cstheme="majorBidi"/>
          <w:sz w:val="32"/>
          <w:szCs w:val="32"/>
        </w:rPr>
      </w:pPr>
      <w:r>
        <w:rPr>
          <w:rFonts w:asciiTheme="majorBidi" w:hAnsiTheme="majorBidi" w:cstheme="majorBidi" w:hint="cs"/>
          <w:sz w:val="32"/>
          <w:szCs w:val="32"/>
          <w:cs/>
        </w:rPr>
        <w:t>บทที่</w:t>
      </w:r>
      <w:r>
        <w:rPr>
          <w:rFonts w:asciiTheme="majorBidi" w:hAnsiTheme="majorBidi" w:cstheme="majorBidi"/>
          <w:sz w:val="32"/>
          <w:szCs w:val="32"/>
        </w:rPr>
        <w:t xml:space="preserve"> 2 </w:t>
      </w:r>
      <w:r>
        <w:rPr>
          <w:rFonts w:asciiTheme="majorBidi" w:hAnsiTheme="majorBidi" w:cstheme="majorBidi" w:hint="cs"/>
          <w:sz w:val="32"/>
          <w:szCs w:val="32"/>
          <w:cs/>
        </w:rPr>
        <w:t>ทฤษฎีและงานวิจัยที่เกี่ยวข้อง</w:t>
      </w:r>
      <w:r>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C62FEB">
        <w:rPr>
          <w:rFonts w:asciiTheme="majorBidi" w:hAnsiTheme="majorBidi" w:cstheme="majorBidi" w:hint="cs"/>
          <w:sz w:val="32"/>
          <w:szCs w:val="32"/>
          <w:cs/>
        </w:rPr>
        <w:t>6</w:t>
      </w:r>
    </w:p>
    <w:p w14:paraId="11029EC1" w14:textId="4F598230" w:rsidR="00033193" w:rsidRDefault="00033193" w:rsidP="00033193">
      <w:pPr>
        <w:spacing w:after="0"/>
        <w:ind w:left="720"/>
        <w:rPr>
          <w:rFonts w:asciiTheme="majorBidi" w:hAnsiTheme="majorBidi" w:cstheme="majorBidi"/>
          <w:sz w:val="32"/>
          <w:szCs w:val="32"/>
        </w:rPr>
      </w:pPr>
      <w:r>
        <w:rPr>
          <w:rFonts w:asciiTheme="majorBidi" w:hAnsiTheme="majorBidi" w:cstheme="majorBidi" w:hint="cs"/>
          <w:sz w:val="32"/>
          <w:szCs w:val="32"/>
          <w:cs/>
        </w:rPr>
        <w:t>2.1 กีฬาบริดจ์</w:t>
      </w:r>
      <w:r>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sz w:val="32"/>
          <w:szCs w:val="32"/>
        </w:rPr>
        <w:t xml:space="preserve"> </w:t>
      </w:r>
      <w:r w:rsidR="00764C6B">
        <w:rPr>
          <w:rFonts w:asciiTheme="majorBidi" w:hAnsiTheme="majorBidi" w:cstheme="majorBidi"/>
          <w:sz w:val="32"/>
          <w:szCs w:val="32"/>
        </w:rPr>
        <w:t>6</w:t>
      </w:r>
    </w:p>
    <w:p w14:paraId="2C91024B" w14:textId="550A2150" w:rsidR="00033193" w:rsidRDefault="00033193" w:rsidP="00033193">
      <w:pPr>
        <w:spacing w:after="400"/>
        <w:ind w:left="720"/>
        <w:rPr>
          <w:rFonts w:asciiTheme="majorBidi" w:hAnsiTheme="majorBidi" w:cstheme="majorBidi"/>
          <w:sz w:val="32"/>
          <w:szCs w:val="32"/>
        </w:rPr>
      </w:pPr>
      <w:r>
        <w:rPr>
          <w:rFonts w:asciiTheme="majorBidi" w:hAnsiTheme="majorBidi" w:cstheme="majorBidi"/>
          <w:sz w:val="32"/>
          <w:szCs w:val="32"/>
        </w:rPr>
        <w:t xml:space="preserve">2.2 </w:t>
      </w:r>
      <w:r>
        <w:rPr>
          <w:rFonts w:asciiTheme="majorBidi" w:hAnsiTheme="majorBidi" w:cstheme="majorBidi" w:hint="cs"/>
          <w:sz w:val="32"/>
          <w:szCs w:val="32"/>
          <w:cs/>
        </w:rPr>
        <w:t>งานวิจัยที่เกี่ยวข้อง</w:t>
      </w:r>
      <w:r>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1</w:t>
      </w:r>
      <w:r w:rsidR="00764C6B">
        <w:rPr>
          <w:rFonts w:asciiTheme="majorBidi" w:hAnsiTheme="majorBidi" w:cstheme="majorBidi"/>
          <w:sz w:val="32"/>
          <w:szCs w:val="32"/>
        </w:rPr>
        <w:t>3</w:t>
      </w:r>
    </w:p>
    <w:p w14:paraId="5211C938" w14:textId="66C7D959" w:rsidR="00925F63" w:rsidRDefault="00925F63" w:rsidP="00795F3C">
      <w:pPr>
        <w:spacing w:after="0"/>
        <w:rPr>
          <w:rFonts w:asciiTheme="majorBidi" w:hAnsiTheme="majorBidi" w:cstheme="majorBidi"/>
          <w:sz w:val="32"/>
          <w:szCs w:val="32"/>
        </w:rPr>
      </w:pPr>
      <w:r>
        <w:rPr>
          <w:rFonts w:asciiTheme="majorBidi" w:hAnsiTheme="majorBidi" w:cstheme="majorBidi" w:hint="cs"/>
          <w:sz w:val="32"/>
          <w:szCs w:val="32"/>
          <w:cs/>
        </w:rPr>
        <w:t xml:space="preserve">บทที่ </w:t>
      </w:r>
      <w:r w:rsidR="00217771">
        <w:rPr>
          <w:rFonts w:asciiTheme="majorBidi" w:hAnsiTheme="majorBidi" w:cstheme="majorBidi"/>
          <w:sz w:val="32"/>
          <w:szCs w:val="32"/>
        </w:rPr>
        <w:t>3</w:t>
      </w:r>
      <w:r>
        <w:rPr>
          <w:rFonts w:asciiTheme="majorBidi" w:hAnsiTheme="majorBidi" w:cstheme="majorBidi" w:hint="cs"/>
          <w:sz w:val="32"/>
          <w:szCs w:val="32"/>
          <w:cs/>
        </w:rPr>
        <w:t xml:space="preserve"> </w:t>
      </w:r>
      <w:r w:rsidR="00AC080B">
        <w:rPr>
          <w:rFonts w:asciiTheme="majorBidi" w:hAnsiTheme="majorBidi" w:cstheme="majorBidi" w:hint="cs"/>
          <w:sz w:val="32"/>
          <w:szCs w:val="32"/>
          <w:cs/>
        </w:rPr>
        <w:t>การออกแบบ</w:t>
      </w:r>
      <w:r w:rsidR="00E651DA">
        <w:rPr>
          <w:rFonts w:asciiTheme="majorBidi" w:hAnsiTheme="majorBidi" w:cstheme="majorBidi"/>
          <w:sz w:val="32"/>
          <w:szCs w:val="32"/>
        </w:rPr>
        <w:t xml:space="preserve"> </w:t>
      </w:r>
      <w:r w:rsidR="00E651DA" w:rsidRPr="00C01A52">
        <w:rPr>
          <w:rFonts w:asciiTheme="majorBidi" w:hAnsiTheme="majorBidi" w:cstheme="majorBidi"/>
          <w:sz w:val="32"/>
          <w:szCs w:val="32"/>
        </w:rPr>
        <w:ptab w:relativeTo="margin" w:alignment="right" w:leader="dot"/>
      </w:r>
      <w:r w:rsidR="00E651DA">
        <w:rPr>
          <w:rFonts w:asciiTheme="majorBidi" w:hAnsiTheme="majorBidi" w:cstheme="majorBidi"/>
          <w:sz w:val="32"/>
          <w:szCs w:val="32"/>
        </w:rPr>
        <w:t xml:space="preserve"> </w:t>
      </w:r>
      <w:r w:rsidR="00827767">
        <w:rPr>
          <w:rFonts w:asciiTheme="majorBidi" w:hAnsiTheme="majorBidi" w:cstheme="majorBidi" w:hint="cs"/>
          <w:sz w:val="32"/>
          <w:szCs w:val="32"/>
          <w:cs/>
        </w:rPr>
        <w:t>15</w:t>
      </w:r>
    </w:p>
    <w:p w14:paraId="0F61383F" w14:textId="58F7AE6C" w:rsidR="00217771" w:rsidRDefault="00217771" w:rsidP="00217771">
      <w:pPr>
        <w:spacing w:after="0"/>
        <w:ind w:left="720"/>
        <w:rPr>
          <w:rFonts w:asciiTheme="majorBidi" w:hAnsiTheme="majorBidi" w:cstheme="majorBidi"/>
          <w:sz w:val="32"/>
          <w:szCs w:val="32"/>
        </w:rPr>
      </w:pPr>
      <w:r>
        <w:rPr>
          <w:rFonts w:asciiTheme="majorBidi" w:hAnsiTheme="majorBidi" w:cstheme="majorBidi"/>
          <w:sz w:val="32"/>
          <w:szCs w:val="32"/>
        </w:rPr>
        <w:t xml:space="preserve">3.1 </w:t>
      </w:r>
      <w:r w:rsidR="00D70AF6">
        <w:rPr>
          <w:rFonts w:asciiTheme="majorBidi" w:hAnsiTheme="majorBidi" w:cstheme="majorBidi" w:hint="cs"/>
          <w:sz w:val="32"/>
          <w:szCs w:val="32"/>
          <w:cs/>
        </w:rPr>
        <w:t>ความต้องการของระบบ</w:t>
      </w:r>
      <w:r>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sz w:val="32"/>
          <w:szCs w:val="32"/>
        </w:rPr>
        <w:t xml:space="preserve"> </w:t>
      </w:r>
      <w:r w:rsidR="00827767">
        <w:rPr>
          <w:rFonts w:asciiTheme="majorBidi" w:hAnsiTheme="majorBidi" w:cstheme="majorBidi" w:hint="cs"/>
          <w:sz w:val="32"/>
          <w:szCs w:val="32"/>
          <w:cs/>
        </w:rPr>
        <w:t>15</w:t>
      </w:r>
    </w:p>
    <w:p w14:paraId="1FB786A1" w14:textId="69CB96E1" w:rsidR="00215D5D" w:rsidRDefault="00215D5D" w:rsidP="00217771">
      <w:pPr>
        <w:spacing w:after="0"/>
        <w:ind w:left="720"/>
        <w:rPr>
          <w:rFonts w:asciiTheme="majorBidi" w:hAnsiTheme="majorBidi" w:cstheme="majorBidi"/>
          <w:sz w:val="32"/>
          <w:szCs w:val="32"/>
        </w:rPr>
      </w:pPr>
      <w:r>
        <w:rPr>
          <w:rFonts w:asciiTheme="majorBidi" w:hAnsiTheme="majorBidi" w:cstheme="majorBidi"/>
          <w:sz w:val="32"/>
          <w:szCs w:val="32"/>
        </w:rPr>
        <w:t xml:space="preserve">3.2. </w:t>
      </w:r>
      <w:r w:rsidR="00D70AF6">
        <w:rPr>
          <w:rFonts w:asciiTheme="majorBidi" w:hAnsiTheme="majorBidi" w:cstheme="majorBidi"/>
          <w:sz w:val="32"/>
          <w:szCs w:val="32"/>
        </w:rPr>
        <w:t xml:space="preserve">User Story </w:t>
      </w:r>
      <w:r w:rsidR="00D70AF6">
        <w:rPr>
          <w:rFonts w:asciiTheme="majorBidi" w:hAnsiTheme="majorBidi" w:cstheme="majorBidi" w:hint="cs"/>
          <w:sz w:val="32"/>
          <w:szCs w:val="32"/>
          <w:cs/>
        </w:rPr>
        <w:t>ของระบบ</w:t>
      </w:r>
      <w:r>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sz w:val="32"/>
          <w:szCs w:val="32"/>
        </w:rPr>
        <w:t xml:space="preserve"> </w:t>
      </w:r>
      <w:r w:rsidR="00827767">
        <w:rPr>
          <w:rFonts w:asciiTheme="majorBidi" w:hAnsiTheme="majorBidi" w:cstheme="majorBidi" w:hint="cs"/>
          <w:sz w:val="32"/>
          <w:szCs w:val="32"/>
          <w:cs/>
        </w:rPr>
        <w:t>16</w:t>
      </w:r>
    </w:p>
    <w:p w14:paraId="5EB49BBD" w14:textId="4E4FEDCC" w:rsidR="00215D5D" w:rsidRDefault="00215D5D" w:rsidP="00217771">
      <w:pPr>
        <w:spacing w:after="0"/>
        <w:ind w:left="720"/>
        <w:rPr>
          <w:rFonts w:asciiTheme="majorBidi" w:hAnsiTheme="majorBidi" w:cstheme="majorBidi"/>
          <w:sz w:val="32"/>
          <w:szCs w:val="32"/>
        </w:rPr>
      </w:pPr>
      <w:r>
        <w:rPr>
          <w:rFonts w:asciiTheme="majorBidi" w:hAnsiTheme="majorBidi" w:cstheme="majorBidi"/>
          <w:sz w:val="32"/>
          <w:szCs w:val="32"/>
        </w:rPr>
        <w:t>3.3</w:t>
      </w:r>
      <w:r w:rsidR="00D70AF6">
        <w:rPr>
          <w:rFonts w:asciiTheme="majorBidi" w:hAnsiTheme="majorBidi" w:cstheme="majorBidi"/>
          <w:sz w:val="32"/>
          <w:szCs w:val="32"/>
        </w:rPr>
        <w:t>.</w:t>
      </w:r>
      <w:r>
        <w:rPr>
          <w:rFonts w:asciiTheme="majorBidi" w:hAnsiTheme="majorBidi" w:cstheme="majorBidi"/>
          <w:sz w:val="32"/>
          <w:szCs w:val="32"/>
        </w:rPr>
        <w:t xml:space="preserve"> </w:t>
      </w:r>
      <w:r w:rsidR="00D70AF6">
        <w:rPr>
          <w:rFonts w:asciiTheme="majorBidi" w:hAnsiTheme="majorBidi" w:cstheme="majorBidi"/>
          <w:sz w:val="32"/>
          <w:szCs w:val="32"/>
        </w:rPr>
        <w:t xml:space="preserve">Use case diagram </w:t>
      </w:r>
      <w:r w:rsidR="00D70AF6">
        <w:rPr>
          <w:rFonts w:asciiTheme="majorBidi" w:hAnsiTheme="majorBidi" w:cstheme="majorBidi" w:hint="cs"/>
          <w:sz w:val="32"/>
          <w:szCs w:val="32"/>
          <w:cs/>
        </w:rPr>
        <w:t>ของระบบ</w:t>
      </w:r>
      <w:r>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sz w:val="32"/>
          <w:szCs w:val="32"/>
        </w:rPr>
        <w:t xml:space="preserve"> </w:t>
      </w:r>
      <w:r w:rsidR="00827767">
        <w:rPr>
          <w:rFonts w:asciiTheme="majorBidi" w:hAnsiTheme="majorBidi" w:cstheme="majorBidi" w:hint="cs"/>
          <w:sz w:val="32"/>
          <w:szCs w:val="32"/>
          <w:cs/>
        </w:rPr>
        <w:t>17</w:t>
      </w:r>
    </w:p>
    <w:p w14:paraId="51C785EA" w14:textId="42D74389" w:rsidR="00215D5D" w:rsidRDefault="00215D5D" w:rsidP="00217771">
      <w:pPr>
        <w:spacing w:after="0"/>
        <w:ind w:left="720"/>
        <w:rPr>
          <w:rFonts w:asciiTheme="majorBidi" w:hAnsiTheme="majorBidi" w:cstheme="majorBidi" w:hint="cs"/>
          <w:sz w:val="32"/>
          <w:szCs w:val="32"/>
        </w:rPr>
      </w:pPr>
      <w:r>
        <w:rPr>
          <w:rFonts w:asciiTheme="majorBidi" w:hAnsiTheme="majorBidi" w:cstheme="majorBidi"/>
          <w:sz w:val="32"/>
          <w:szCs w:val="32"/>
        </w:rPr>
        <w:t>3.4</w:t>
      </w:r>
      <w:r w:rsidR="00D70AF6">
        <w:rPr>
          <w:rFonts w:asciiTheme="majorBidi" w:hAnsiTheme="majorBidi" w:cstheme="majorBidi"/>
          <w:sz w:val="32"/>
          <w:szCs w:val="32"/>
        </w:rPr>
        <w:t xml:space="preserve">. </w:t>
      </w:r>
      <w:r w:rsidR="00454E62">
        <w:rPr>
          <w:rFonts w:asciiTheme="majorBidi" w:hAnsiTheme="majorBidi" w:cstheme="majorBidi"/>
          <w:sz w:val="32"/>
          <w:szCs w:val="32"/>
        </w:rPr>
        <w:t xml:space="preserve">Sequence diagram </w:t>
      </w:r>
      <w:r w:rsidR="00454E62">
        <w:rPr>
          <w:rFonts w:asciiTheme="majorBidi" w:hAnsiTheme="majorBidi" w:cstheme="majorBidi" w:hint="cs"/>
          <w:sz w:val="32"/>
          <w:szCs w:val="32"/>
          <w:cs/>
        </w:rPr>
        <w:t>ของระบบ</w:t>
      </w:r>
      <w:r>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sz w:val="32"/>
          <w:szCs w:val="32"/>
        </w:rPr>
        <w:t xml:space="preserve"> </w:t>
      </w:r>
      <w:r w:rsidR="00EB3EAD">
        <w:rPr>
          <w:rFonts w:asciiTheme="majorBidi" w:hAnsiTheme="majorBidi" w:cstheme="majorBidi" w:hint="cs"/>
          <w:sz w:val="32"/>
          <w:szCs w:val="32"/>
          <w:cs/>
        </w:rPr>
        <w:t>18</w:t>
      </w:r>
    </w:p>
    <w:p w14:paraId="6E693D31" w14:textId="77777777" w:rsidR="00033193" w:rsidRDefault="00033193" w:rsidP="00033193">
      <w:pPr>
        <w:spacing w:after="0"/>
        <w:ind w:left="720"/>
        <w:rPr>
          <w:rFonts w:asciiTheme="majorBidi" w:hAnsiTheme="majorBidi" w:cstheme="majorBidi"/>
          <w:sz w:val="32"/>
          <w:szCs w:val="32"/>
        </w:rPr>
      </w:pPr>
    </w:p>
    <w:p w14:paraId="565D832D" w14:textId="77777777" w:rsidR="00033193" w:rsidRDefault="00033193" w:rsidP="00033193">
      <w:pPr>
        <w:spacing w:after="0"/>
        <w:ind w:left="720"/>
        <w:rPr>
          <w:rFonts w:asciiTheme="majorBidi" w:hAnsiTheme="majorBidi" w:cstheme="majorBidi"/>
          <w:sz w:val="32"/>
          <w:szCs w:val="32"/>
        </w:rPr>
      </w:pPr>
    </w:p>
    <w:p w14:paraId="5C7E3149" w14:textId="77777777" w:rsidR="00215D5D" w:rsidRDefault="00215D5D" w:rsidP="00215D5D">
      <w:pPr>
        <w:spacing w:after="400" w:line="240" w:lineRule="auto"/>
        <w:jc w:val="center"/>
        <w:rPr>
          <w:rFonts w:ascii="Angsana New" w:hAnsi="Angsana New" w:cs="Angsana New"/>
          <w:b/>
          <w:bCs/>
          <w:sz w:val="48"/>
          <w:szCs w:val="48"/>
        </w:rPr>
      </w:pPr>
      <w:r>
        <w:rPr>
          <w:rFonts w:ascii="Angsana New" w:hAnsi="Angsana New" w:cs="Angsana New" w:hint="cs"/>
          <w:b/>
          <w:bCs/>
          <w:sz w:val="48"/>
          <w:szCs w:val="48"/>
          <w:cs/>
        </w:rPr>
        <w:lastRenderedPageBreak/>
        <w:t>สารบัญ</w:t>
      </w:r>
      <w:r w:rsidR="006D1AA3">
        <w:rPr>
          <w:rFonts w:ascii="Angsana New" w:hAnsi="Angsana New" w:cs="Angsana New"/>
          <w:b/>
          <w:bCs/>
          <w:sz w:val="48"/>
          <w:szCs w:val="48"/>
        </w:rPr>
        <w:t xml:space="preserve"> (</w:t>
      </w:r>
      <w:r w:rsidR="006D1AA3">
        <w:rPr>
          <w:rFonts w:ascii="Angsana New" w:hAnsi="Angsana New" w:cs="Angsana New" w:hint="cs"/>
          <w:b/>
          <w:bCs/>
          <w:sz w:val="48"/>
          <w:szCs w:val="48"/>
          <w:cs/>
        </w:rPr>
        <w:t>ต่อ</w:t>
      </w:r>
      <w:r w:rsidR="006D1AA3">
        <w:rPr>
          <w:rFonts w:ascii="Angsana New" w:hAnsi="Angsana New" w:cs="Angsana New"/>
          <w:b/>
          <w:bCs/>
          <w:sz w:val="48"/>
          <w:szCs w:val="48"/>
        </w:rPr>
        <w:t>)</w:t>
      </w:r>
    </w:p>
    <w:p w14:paraId="7035927C" w14:textId="77777777" w:rsidR="00215D5D" w:rsidRPr="00C01A52" w:rsidRDefault="00215D5D" w:rsidP="00215D5D">
      <w:pPr>
        <w:spacing w:after="0" w:line="240" w:lineRule="auto"/>
        <w:jc w:val="right"/>
        <w:rPr>
          <w:rFonts w:asciiTheme="majorBidi" w:hAnsiTheme="majorBidi" w:cstheme="majorBidi"/>
          <w:b/>
          <w:bCs/>
          <w:sz w:val="32"/>
          <w:szCs w:val="32"/>
        </w:rPr>
      </w:pPr>
      <w:r w:rsidRPr="00C01A52">
        <w:rPr>
          <w:rFonts w:asciiTheme="majorBidi" w:hAnsiTheme="majorBidi" w:cstheme="majorBidi"/>
          <w:b/>
          <w:bCs/>
          <w:sz w:val="32"/>
          <w:szCs w:val="32"/>
          <w:cs/>
        </w:rPr>
        <w:t>หน้า</w:t>
      </w:r>
    </w:p>
    <w:p w14:paraId="52419E80" w14:textId="78E18575" w:rsidR="00215D5D" w:rsidRDefault="004A2ED8" w:rsidP="00215D5D">
      <w:pPr>
        <w:spacing w:after="0"/>
        <w:ind w:left="720"/>
        <w:rPr>
          <w:rFonts w:asciiTheme="majorBidi" w:hAnsiTheme="majorBidi" w:cstheme="majorBidi" w:hint="cs"/>
          <w:sz w:val="32"/>
          <w:szCs w:val="32"/>
        </w:rPr>
      </w:pPr>
      <w:r>
        <w:rPr>
          <w:rFonts w:asciiTheme="majorBidi" w:hAnsiTheme="majorBidi" w:cstheme="majorBidi" w:hint="cs"/>
          <w:sz w:val="32"/>
          <w:szCs w:val="32"/>
          <w:cs/>
        </w:rPr>
        <w:t>3.5</w:t>
      </w:r>
      <w:r w:rsidR="00215D5D">
        <w:rPr>
          <w:rFonts w:asciiTheme="majorBidi" w:hAnsiTheme="majorBidi" w:cstheme="majorBidi"/>
          <w:sz w:val="32"/>
          <w:szCs w:val="32"/>
        </w:rPr>
        <w:t xml:space="preserve"> </w:t>
      </w:r>
      <w:r w:rsidR="00454E62">
        <w:rPr>
          <w:rFonts w:asciiTheme="majorBidi" w:hAnsiTheme="majorBidi" w:cstheme="majorBidi"/>
          <w:sz w:val="32"/>
          <w:szCs w:val="32"/>
        </w:rPr>
        <w:t xml:space="preserve">N-tier diagram </w:t>
      </w:r>
      <w:r w:rsidR="00454E62">
        <w:rPr>
          <w:rFonts w:asciiTheme="majorBidi" w:hAnsiTheme="majorBidi" w:cstheme="majorBidi" w:hint="cs"/>
          <w:sz w:val="32"/>
          <w:szCs w:val="32"/>
          <w:cs/>
        </w:rPr>
        <w:t>ของระบบ</w:t>
      </w:r>
      <w:r>
        <w:rPr>
          <w:rFonts w:asciiTheme="majorBidi" w:hAnsiTheme="majorBidi" w:cstheme="majorBidi"/>
          <w:sz w:val="32"/>
          <w:szCs w:val="32"/>
        </w:rPr>
        <w:t xml:space="preserve"> </w:t>
      </w:r>
      <w:r w:rsidR="00215D5D" w:rsidRPr="00C01A52">
        <w:rPr>
          <w:rFonts w:asciiTheme="majorBidi" w:hAnsiTheme="majorBidi" w:cstheme="majorBidi"/>
          <w:sz w:val="32"/>
          <w:szCs w:val="32"/>
        </w:rPr>
        <w:ptab w:relativeTo="margin" w:alignment="right" w:leader="dot"/>
      </w:r>
      <w:r w:rsidR="00215D5D">
        <w:rPr>
          <w:rFonts w:asciiTheme="majorBidi" w:hAnsiTheme="majorBidi" w:cstheme="majorBidi" w:hint="cs"/>
          <w:sz w:val="32"/>
          <w:szCs w:val="32"/>
          <w:cs/>
        </w:rPr>
        <w:t xml:space="preserve"> </w:t>
      </w:r>
      <w:r w:rsidR="00727E3C">
        <w:rPr>
          <w:rFonts w:asciiTheme="majorBidi" w:hAnsiTheme="majorBidi" w:cstheme="majorBidi" w:hint="cs"/>
          <w:sz w:val="32"/>
          <w:szCs w:val="32"/>
          <w:cs/>
        </w:rPr>
        <w:t>24</w:t>
      </w:r>
    </w:p>
    <w:p w14:paraId="3A6A6D4A" w14:textId="3239D43C" w:rsidR="00215D5D" w:rsidRDefault="004A2ED8" w:rsidP="00215D5D">
      <w:pPr>
        <w:spacing w:after="0"/>
        <w:ind w:left="720"/>
        <w:rPr>
          <w:rFonts w:asciiTheme="majorBidi" w:hAnsiTheme="majorBidi" w:cstheme="majorBidi" w:hint="cs"/>
          <w:sz w:val="32"/>
          <w:szCs w:val="32"/>
        </w:rPr>
      </w:pPr>
      <w:r>
        <w:rPr>
          <w:rFonts w:asciiTheme="majorBidi" w:hAnsiTheme="majorBidi" w:cstheme="majorBidi" w:hint="cs"/>
          <w:sz w:val="32"/>
          <w:szCs w:val="32"/>
          <w:cs/>
        </w:rPr>
        <w:t>3.6</w:t>
      </w:r>
      <w:r w:rsidR="00215D5D">
        <w:rPr>
          <w:rFonts w:asciiTheme="majorBidi" w:hAnsiTheme="majorBidi" w:cstheme="majorBidi" w:hint="cs"/>
          <w:sz w:val="32"/>
          <w:szCs w:val="32"/>
          <w:cs/>
        </w:rPr>
        <w:t xml:space="preserve"> </w:t>
      </w:r>
      <w:r w:rsidR="00454E62">
        <w:rPr>
          <w:rFonts w:asciiTheme="majorBidi" w:hAnsiTheme="majorBidi" w:cstheme="majorBidi"/>
          <w:sz w:val="32"/>
          <w:szCs w:val="32"/>
        </w:rPr>
        <w:t xml:space="preserve">Data model </w:t>
      </w:r>
      <w:r w:rsidR="00454E62">
        <w:rPr>
          <w:rFonts w:asciiTheme="majorBidi" w:hAnsiTheme="majorBidi" w:cstheme="majorBidi" w:hint="cs"/>
          <w:sz w:val="32"/>
          <w:szCs w:val="32"/>
          <w:cs/>
        </w:rPr>
        <w:t>ของระบบ</w:t>
      </w:r>
      <w:r w:rsidR="00215D5D">
        <w:rPr>
          <w:rFonts w:asciiTheme="majorBidi" w:hAnsiTheme="majorBidi" w:cstheme="majorBidi" w:hint="cs"/>
          <w:sz w:val="32"/>
          <w:szCs w:val="32"/>
          <w:cs/>
        </w:rPr>
        <w:t xml:space="preserve"> </w:t>
      </w:r>
      <w:r w:rsidR="00215D5D" w:rsidRPr="00C01A52">
        <w:rPr>
          <w:rFonts w:asciiTheme="majorBidi" w:hAnsiTheme="majorBidi" w:cstheme="majorBidi"/>
          <w:sz w:val="32"/>
          <w:szCs w:val="32"/>
        </w:rPr>
        <w:ptab w:relativeTo="margin" w:alignment="right" w:leader="dot"/>
      </w:r>
      <w:r w:rsidR="00215D5D">
        <w:rPr>
          <w:rFonts w:asciiTheme="majorBidi" w:hAnsiTheme="majorBidi" w:cstheme="majorBidi" w:hint="cs"/>
          <w:sz w:val="32"/>
          <w:szCs w:val="32"/>
          <w:cs/>
        </w:rPr>
        <w:t xml:space="preserve"> </w:t>
      </w:r>
      <w:r w:rsidR="00727E3C">
        <w:rPr>
          <w:rFonts w:asciiTheme="majorBidi" w:hAnsiTheme="majorBidi" w:cstheme="majorBidi" w:hint="cs"/>
          <w:sz w:val="32"/>
          <w:szCs w:val="32"/>
          <w:cs/>
        </w:rPr>
        <w:t>25</w:t>
      </w:r>
    </w:p>
    <w:p w14:paraId="1FEF9317" w14:textId="01EE0C9F" w:rsidR="00215D5D" w:rsidRDefault="004A2ED8" w:rsidP="00215D5D">
      <w:pPr>
        <w:spacing w:after="400"/>
        <w:ind w:left="720"/>
        <w:rPr>
          <w:rFonts w:asciiTheme="majorBidi" w:hAnsiTheme="majorBidi" w:cstheme="majorBidi" w:hint="cs"/>
          <w:sz w:val="32"/>
          <w:szCs w:val="32"/>
        </w:rPr>
      </w:pPr>
      <w:r>
        <w:rPr>
          <w:rFonts w:asciiTheme="majorBidi" w:hAnsiTheme="majorBidi" w:cstheme="majorBidi" w:hint="cs"/>
          <w:sz w:val="32"/>
          <w:szCs w:val="32"/>
          <w:cs/>
        </w:rPr>
        <w:t>3.7</w:t>
      </w:r>
      <w:r w:rsidR="00215D5D">
        <w:rPr>
          <w:rFonts w:asciiTheme="majorBidi" w:hAnsiTheme="majorBidi" w:cstheme="majorBidi" w:hint="cs"/>
          <w:sz w:val="32"/>
          <w:szCs w:val="32"/>
          <w:cs/>
        </w:rPr>
        <w:t xml:space="preserve"> </w:t>
      </w:r>
      <w:r w:rsidR="00454E62">
        <w:rPr>
          <w:rFonts w:asciiTheme="majorBidi" w:hAnsiTheme="majorBidi" w:cstheme="majorBidi"/>
          <w:sz w:val="32"/>
          <w:szCs w:val="32"/>
        </w:rPr>
        <w:t>Us</w:t>
      </w:r>
      <w:r w:rsidR="000158B0">
        <w:rPr>
          <w:rFonts w:asciiTheme="majorBidi" w:hAnsiTheme="majorBidi" w:cstheme="majorBidi"/>
          <w:sz w:val="32"/>
          <w:szCs w:val="32"/>
        </w:rPr>
        <w:t>er interface Design</w:t>
      </w:r>
      <w:r>
        <w:rPr>
          <w:rFonts w:asciiTheme="majorBidi" w:hAnsiTheme="majorBidi" w:cstheme="majorBidi"/>
          <w:sz w:val="32"/>
          <w:szCs w:val="32"/>
        </w:rPr>
        <w:t xml:space="preserve"> </w:t>
      </w:r>
      <w:r w:rsidR="00215D5D" w:rsidRPr="00C01A52">
        <w:rPr>
          <w:rFonts w:asciiTheme="majorBidi" w:hAnsiTheme="majorBidi" w:cstheme="majorBidi"/>
          <w:sz w:val="32"/>
          <w:szCs w:val="32"/>
        </w:rPr>
        <w:ptab w:relativeTo="margin" w:alignment="right" w:leader="dot"/>
      </w:r>
      <w:r w:rsidR="00215D5D">
        <w:rPr>
          <w:rFonts w:asciiTheme="majorBidi" w:hAnsiTheme="majorBidi" w:cstheme="majorBidi" w:hint="cs"/>
          <w:sz w:val="32"/>
          <w:szCs w:val="32"/>
          <w:cs/>
        </w:rPr>
        <w:t xml:space="preserve"> </w:t>
      </w:r>
      <w:r w:rsidR="00727E3C">
        <w:rPr>
          <w:rFonts w:asciiTheme="majorBidi" w:hAnsiTheme="majorBidi" w:cstheme="majorBidi" w:hint="cs"/>
          <w:sz w:val="32"/>
          <w:szCs w:val="32"/>
          <w:cs/>
        </w:rPr>
        <w:t>26</w:t>
      </w:r>
    </w:p>
    <w:p w14:paraId="44EA9FB7" w14:textId="77777777" w:rsidR="00215D5D" w:rsidRDefault="00215D5D" w:rsidP="00215D5D">
      <w:pPr>
        <w:spacing w:after="0"/>
        <w:rPr>
          <w:rFonts w:asciiTheme="majorBidi" w:hAnsiTheme="majorBidi" w:cstheme="majorBidi"/>
          <w:sz w:val="32"/>
          <w:szCs w:val="32"/>
        </w:rPr>
      </w:pPr>
      <w:r>
        <w:rPr>
          <w:rFonts w:asciiTheme="majorBidi" w:hAnsiTheme="majorBidi" w:cstheme="majorBidi" w:hint="cs"/>
          <w:sz w:val="32"/>
          <w:szCs w:val="32"/>
          <w:cs/>
        </w:rPr>
        <w:t>บทที่</w:t>
      </w:r>
      <w:r>
        <w:rPr>
          <w:rFonts w:asciiTheme="majorBidi" w:hAnsiTheme="majorBidi" w:cstheme="majorBidi"/>
          <w:sz w:val="32"/>
          <w:szCs w:val="32"/>
        </w:rPr>
        <w:t xml:space="preserve"> </w:t>
      </w:r>
      <w:r w:rsidR="00E211ED">
        <w:rPr>
          <w:rFonts w:asciiTheme="majorBidi" w:hAnsiTheme="majorBidi" w:cstheme="majorBidi"/>
          <w:sz w:val="32"/>
          <w:szCs w:val="32"/>
        </w:rPr>
        <w:t xml:space="preserve">4 xx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940695">
        <w:rPr>
          <w:rFonts w:asciiTheme="majorBidi" w:hAnsiTheme="majorBidi" w:cstheme="majorBidi"/>
          <w:sz w:val="32"/>
          <w:szCs w:val="32"/>
        </w:rPr>
        <w:t>x</w:t>
      </w:r>
    </w:p>
    <w:p w14:paraId="77FDF875" w14:textId="77777777" w:rsidR="00215D5D" w:rsidRDefault="00E211ED" w:rsidP="00215D5D">
      <w:pPr>
        <w:spacing w:after="0"/>
        <w:ind w:left="720"/>
        <w:rPr>
          <w:rFonts w:asciiTheme="majorBidi" w:hAnsiTheme="majorBidi" w:cstheme="majorBidi"/>
          <w:sz w:val="32"/>
          <w:szCs w:val="32"/>
        </w:rPr>
      </w:pPr>
      <w:r>
        <w:rPr>
          <w:rFonts w:asciiTheme="majorBidi" w:hAnsiTheme="majorBidi" w:cstheme="majorBidi"/>
          <w:sz w:val="32"/>
          <w:szCs w:val="32"/>
        </w:rPr>
        <w:t>4</w:t>
      </w:r>
      <w:r w:rsidR="00215D5D">
        <w:rPr>
          <w:rFonts w:asciiTheme="majorBidi" w:hAnsiTheme="majorBidi" w:cstheme="majorBidi" w:hint="cs"/>
          <w:sz w:val="32"/>
          <w:szCs w:val="32"/>
          <w:cs/>
        </w:rPr>
        <w:t xml:space="preserve">.1 </w:t>
      </w:r>
      <w:r w:rsidR="00215D5D">
        <w:rPr>
          <w:rFonts w:asciiTheme="majorBidi" w:hAnsiTheme="majorBidi" w:cstheme="majorBidi"/>
          <w:sz w:val="32"/>
          <w:szCs w:val="32"/>
        </w:rPr>
        <w:t xml:space="preserve">xx </w:t>
      </w:r>
      <w:r w:rsidR="00215D5D" w:rsidRPr="00C01A52">
        <w:rPr>
          <w:rFonts w:asciiTheme="majorBidi" w:hAnsiTheme="majorBidi" w:cstheme="majorBidi"/>
          <w:sz w:val="32"/>
          <w:szCs w:val="32"/>
        </w:rPr>
        <w:ptab w:relativeTo="margin" w:alignment="right" w:leader="dot"/>
      </w:r>
      <w:r w:rsidR="00215D5D">
        <w:rPr>
          <w:rFonts w:asciiTheme="majorBidi" w:hAnsiTheme="majorBidi" w:cstheme="majorBidi"/>
          <w:sz w:val="32"/>
          <w:szCs w:val="32"/>
        </w:rPr>
        <w:t xml:space="preserve"> </w:t>
      </w:r>
      <w:r w:rsidR="00940695">
        <w:rPr>
          <w:rFonts w:asciiTheme="majorBidi" w:hAnsiTheme="majorBidi" w:cstheme="majorBidi"/>
          <w:sz w:val="32"/>
          <w:szCs w:val="32"/>
        </w:rPr>
        <w:t>x</w:t>
      </w:r>
    </w:p>
    <w:p w14:paraId="65319D8F" w14:textId="77777777" w:rsidR="00215D5D" w:rsidRDefault="00E211ED" w:rsidP="00215D5D">
      <w:pPr>
        <w:spacing w:after="0"/>
        <w:ind w:left="720"/>
        <w:rPr>
          <w:rFonts w:asciiTheme="majorBidi" w:hAnsiTheme="majorBidi" w:cstheme="majorBidi"/>
          <w:sz w:val="32"/>
          <w:szCs w:val="32"/>
        </w:rPr>
      </w:pPr>
      <w:r>
        <w:rPr>
          <w:rFonts w:asciiTheme="majorBidi" w:hAnsiTheme="majorBidi" w:cstheme="majorBidi"/>
          <w:sz w:val="32"/>
          <w:szCs w:val="32"/>
        </w:rPr>
        <w:t>4</w:t>
      </w:r>
      <w:r w:rsidR="00215D5D">
        <w:rPr>
          <w:rFonts w:asciiTheme="majorBidi" w:hAnsiTheme="majorBidi" w:cstheme="majorBidi"/>
          <w:sz w:val="32"/>
          <w:szCs w:val="32"/>
        </w:rPr>
        <w:t xml:space="preserve">.2 xx </w:t>
      </w:r>
      <w:r w:rsidR="00215D5D" w:rsidRPr="00C01A52">
        <w:rPr>
          <w:rFonts w:asciiTheme="majorBidi" w:hAnsiTheme="majorBidi" w:cstheme="majorBidi"/>
          <w:sz w:val="32"/>
          <w:szCs w:val="32"/>
        </w:rPr>
        <w:ptab w:relativeTo="margin" w:alignment="right" w:leader="dot"/>
      </w:r>
      <w:r w:rsidR="00215D5D">
        <w:rPr>
          <w:rFonts w:asciiTheme="majorBidi" w:hAnsiTheme="majorBidi" w:cstheme="majorBidi"/>
          <w:sz w:val="32"/>
          <w:szCs w:val="32"/>
        </w:rPr>
        <w:t xml:space="preserve"> </w:t>
      </w:r>
      <w:r w:rsidR="00940695">
        <w:rPr>
          <w:rFonts w:asciiTheme="majorBidi" w:hAnsiTheme="majorBidi" w:cstheme="majorBidi"/>
          <w:sz w:val="32"/>
          <w:szCs w:val="32"/>
        </w:rPr>
        <w:t>x</w:t>
      </w:r>
    </w:p>
    <w:p w14:paraId="3B7656EF" w14:textId="77777777" w:rsidR="00215D5D" w:rsidRDefault="00E211ED" w:rsidP="00215D5D">
      <w:pPr>
        <w:spacing w:after="0"/>
        <w:ind w:left="720"/>
        <w:rPr>
          <w:rFonts w:asciiTheme="majorBidi" w:hAnsiTheme="majorBidi" w:cstheme="majorBidi"/>
          <w:sz w:val="32"/>
          <w:szCs w:val="32"/>
        </w:rPr>
      </w:pPr>
      <w:r>
        <w:rPr>
          <w:rFonts w:asciiTheme="majorBidi" w:hAnsiTheme="majorBidi" w:cstheme="majorBidi"/>
          <w:sz w:val="32"/>
          <w:szCs w:val="32"/>
        </w:rPr>
        <w:t>4</w:t>
      </w:r>
      <w:r w:rsidR="00215D5D">
        <w:rPr>
          <w:rFonts w:asciiTheme="majorBidi" w:hAnsiTheme="majorBidi" w:cstheme="majorBidi"/>
          <w:sz w:val="32"/>
          <w:szCs w:val="32"/>
        </w:rPr>
        <w:t xml:space="preserve">.3 xx </w:t>
      </w:r>
      <w:r w:rsidR="00215D5D" w:rsidRPr="00C01A52">
        <w:rPr>
          <w:rFonts w:asciiTheme="majorBidi" w:hAnsiTheme="majorBidi" w:cstheme="majorBidi"/>
          <w:sz w:val="32"/>
          <w:szCs w:val="32"/>
        </w:rPr>
        <w:ptab w:relativeTo="margin" w:alignment="right" w:leader="dot"/>
      </w:r>
      <w:r w:rsidR="00940695">
        <w:rPr>
          <w:rFonts w:asciiTheme="majorBidi" w:hAnsiTheme="majorBidi" w:cstheme="majorBidi"/>
          <w:sz w:val="32"/>
          <w:szCs w:val="32"/>
        </w:rPr>
        <w:t xml:space="preserve"> x</w:t>
      </w:r>
    </w:p>
    <w:p w14:paraId="45F1DC73" w14:textId="77777777" w:rsidR="00215D5D" w:rsidRDefault="00E211ED" w:rsidP="00215D5D">
      <w:pPr>
        <w:spacing w:after="0"/>
        <w:ind w:left="720"/>
        <w:rPr>
          <w:rFonts w:asciiTheme="majorBidi" w:hAnsiTheme="majorBidi" w:cstheme="majorBidi"/>
          <w:sz w:val="32"/>
          <w:szCs w:val="32"/>
        </w:rPr>
      </w:pPr>
      <w:r>
        <w:rPr>
          <w:rFonts w:asciiTheme="majorBidi" w:hAnsiTheme="majorBidi" w:cstheme="majorBidi"/>
          <w:sz w:val="32"/>
          <w:szCs w:val="32"/>
        </w:rPr>
        <w:t>4</w:t>
      </w:r>
      <w:r w:rsidR="00215D5D">
        <w:rPr>
          <w:rFonts w:asciiTheme="majorBidi" w:hAnsiTheme="majorBidi" w:cstheme="majorBidi"/>
          <w:sz w:val="32"/>
          <w:szCs w:val="32"/>
        </w:rPr>
        <w:t xml:space="preserve">.4 xx </w:t>
      </w:r>
      <w:r w:rsidR="00215D5D" w:rsidRPr="00C01A52">
        <w:rPr>
          <w:rFonts w:asciiTheme="majorBidi" w:hAnsiTheme="majorBidi" w:cstheme="majorBidi"/>
          <w:sz w:val="32"/>
          <w:szCs w:val="32"/>
        </w:rPr>
        <w:ptab w:relativeTo="margin" w:alignment="right" w:leader="dot"/>
      </w:r>
      <w:r w:rsidR="00215D5D">
        <w:rPr>
          <w:rFonts w:asciiTheme="majorBidi" w:hAnsiTheme="majorBidi" w:cstheme="majorBidi"/>
          <w:sz w:val="32"/>
          <w:szCs w:val="32"/>
        </w:rPr>
        <w:t xml:space="preserve"> </w:t>
      </w:r>
      <w:r w:rsidR="00940695">
        <w:rPr>
          <w:rFonts w:asciiTheme="majorBidi" w:hAnsiTheme="majorBidi" w:cstheme="majorBidi"/>
          <w:sz w:val="32"/>
          <w:szCs w:val="32"/>
        </w:rPr>
        <w:t>x</w:t>
      </w:r>
    </w:p>
    <w:p w14:paraId="6AA30882" w14:textId="77777777" w:rsidR="00215D5D" w:rsidRDefault="00E211ED" w:rsidP="00215D5D">
      <w:pPr>
        <w:spacing w:after="400"/>
        <w:ind w:left="720"/>
        <w:rPr>
          <w:rFonts w:asciiTheme="majorBidi" w:hAnsiTheme="majorBidi" w:cstheme="majorBidi"/>
          <w:sz w:val="32"/>
          <w:szCs w:val="32"/>
        </w:rPr>
      </w:pPr>
      <w:r>
        <w:rPr>
          <w:rFonts w:asciiTheme="majorBidi" w:hAnsiTheme="majorBidi" w:cstheme="majorBidi"/>
          <w:sz w:val="32"/>
          <w:szCs w:val="32"/>
        </w:rPr>
        <w:t>4</w:t>
      </w:r>
      <w:r w:rsidR="00215D5D">
        <w:rPr>
          <w:rFonts w:asciiTheme="majorBidi" w:hAnsiTheme="majorBidi" w:cstheme="majorBidi"/>
          <w:sz w:val="32"/>
          <w:szCs w:val="32"/>
        </w:rPr>
        <w:t xml:space="preserve">.5 xx </w:t>
      </w:r>
      <w:r w:rsidR="00215D5D" w:rsidRPr="00C01A52">
        <w:rPr>
          <w:rFonts w:asciiTheme="majorBidi" w:hAnsiTheme="majorBidi" w:cstheme="majorBidi"/>
          <w:sz w:val="32"/>
          <w:szCs w:val="32"/>
        </w:rPr>
        <w:ptab w:relativeTo="margin" w:alignment="right" w:leader="dot"/>
      </w:r>
      <w:r w:rsidR="00215D5D">
        <w:rPr>
          <w:rFonts w:asciiTheme="majorBidi" w:hAnsiTheme="majorBidi" w:cstheme="majorBidi"/>
          <w:sz w:val="32"/>
          <w:szCs w:val="32"/>
        </w:rPr>
        <w:t xml:space="preserve"> </w:t>
      </w:r>
      <w:r w:rsidR="00940695">
        <w:rPr>
          <w:rFonts w:asciiTheme="majorBidi" w:hAnsiTheme="majorBidi" w:cstheme="majorBidi"/>
          <w:sz w:val="32"/>
          <w:szCs w:val="32"/>
        </w:rPr>
        <w:t>x</w:t>
      </w:r>
    </w:p>
    <w:p w14:paraId="0B8A502D" w14:textId="77777777" w:rsidR="00215D5D" w:rsidRDefault="00215D5D" w:rsidP="00215D5D">
      <w:pPr>
        <w:spacing w:after="0"/>
        <w:rPr>
          <w:rFonts w:asciiTheme="majorBidi" w:hAnsiTheme="majorBidi" w:cstheme="majorBidi"/>
          <w:sz w:val="32"/>
          <w:szCs w:val="32"/>
        </w:rPr>
      </w:pPr>
      <w:r>
        <w:rPr>
          <w:rFonts w:asciiTheme="majorBidi" w:hAnsiTheme="majorBidi" w:cstheme="majorBidi" w:hint="cs"/>
          <w:sz w:val="32"/>
          <w:szCs w:val="32"/>
          <w:cs/>
        </w:rPr>
        <w:t xml:space="preserve">บทที่ </w:t>
      </w:r>
      <w:r w:rsidR="00E211ED">
        <w:rPr>
          <w:rFonts w:asciiTheme="majorBidi" w:hAnsiTheme="majorBidi" w:cstheme="majorBidi"/>
          <w:sz w:val="32"/>
          <w:szCs w:val="32"/>
        </w:rPr>
        <w:t>5</w:t>
      </w:r>
      <w:r>
        <w:rPr>
          <w:rFonts w:asciiTheme="majorBidi" w:hAnsiTheme="majorBidi" w:cstheme="majorBidi" w:hint="cs"/>
          <w:sz w:val="32"/>
          <w:szCs w:val="32"/>
          <w:cs/>
        </w:rPr>
        <w:t xml:space="preserve"> </w:t>
      </w:r>
      <w:r>
        <w:rPr>
          <w:rFonts w:asciiTheme="majorBidi" w:hAnsiTheme="majorBidi" w:cstheme="majorBidi"/>
          <w:sz w:val="32"/>
          <w:szCs w:val="32"/>
        </w:rPr>
        <w:t xml:space="preserve">xx </w:t>
      </w:r>
      <w:r w:rsidRPr="00C01A52">
        <w:rPr>
          <w:rFonts w:asciiTheme="majorBidi" w:hAnsiTheme="majorBidi" w:cstheme="majorBidi"/>
          <w:sz w:val="32"/>
          <w:szCs w:val="32"/>
        </w:rPr>
        <w:ptab w:relativeTo="margin" w:alignment="right" w:leader="dot"/>
      </w:r>
      <w:r>
        <w:rPr>
          <w:rFonts w:asciiTheme="majorBidi" w:hAnsiTheme="majorBidi" w:cstheme="majorBidi"/>
          <w:sz w:val="32"/>
          <w:szCs w:val="32"/>
        </w:rPr>
        <w:t xml:space="preserve"> </w:t>
      </w:r>
      <w:r w:rsidR="00940695">
        <w:rPr>
          <w:rFonts w:asciiTheme="majorBidi" w:hAnsiTheme="majorBidi" w:cstheme="majorBidi"/>
          <w:sz w:val="32"/>
          <w:szCs w:val="32"/>
        </w:rPr>
        <w:t>x</w:t>
      </w:r>
    </w:p>
    <w:p w14:paraId="543285DE" w14:textId="77777777" w:rsidR="00215D5D" w:rsidRDefault="00E211ED" w:rsidP="00215D5D">
      <w:pPr>
        <w:spacing w:after="0"/>
        <w:ind w:left="720"/>
        <w:rPr>
          <w:rFonts w:asciiTheme="majorBidi" w:hAnsiTheme="majorBidi" w:cstheme="majorBidi"/>
          <w:sz w:val="32"/>
          <w:szCs w:val="32"/>
        </w:rPr>
      </w:pPr>
      <w:r>
        <w:rPr>
          <w:rFonts w:asciiTheme="majorBidi" w:hAnsiTheme="majorBidi" w:cstheme="majorBidi"/>
          <w:sz w:val="32"/>
          <w:szCs w:val="32"/>
        </w:rPr>
        <w:t>5</w:t>
      </w:r>
      <w:r w:rsidR="00215D5D">
        <w:rPr>
          <w:rFonts w:asciiTheme="majorBidi" w:hAnsiTheme="majorBidi" w:cstheme="majorBidi"/>
          <w:sz w:val="32"/>
          <w:szCs w:val="32"/>
        </w:rPr>
        <w:t xml:space="preserve">.1 xx </w:t>
      </w:r>
      <w:r w:rsidR="00215D5D" w:rsidRPr="00C01A52">
        <w:rPr>
          <w:rFonts w:asciiTheme="majorBidi" w:hAnsiTheme="majorBidi" w:cstheme="majorBidi"/>
          <w:sz w:val="32"/>
          <w:szCs w:val="32"/>
        </w:rPr>
        <w:ptab w:relativeTo="margin" w:alignment="right" w:leader="dot"/>
      </w:r>
      <w:r w:rsidR="00215D5D">
        <w:rPr>
          <w:rFonts w:asciiTheme="majorBidi" w:hAnsiTheme="majorBidi" w:cstheme="majorBidi"/>
          <w:sz w:val="32"/>
          <w:szCs w:val="32"/>
        </w:rPr>
        <w:t xml:space="preserve"> </w:t>
      </w:r>
      <w:r w:rsidR="00940695">
        <w:rPr>
          <w:rFonts w:asciiTheme="majorBidi" w:hAnsiTheme="majorBidi" w:cstheme="majorBidi"/>
          <w:sz w:val="32"/>
          <w:szCs w:val="32"/>
        </w:rPr>
        <w:t>x</w:t>
      </w:r>
    </w:p>
    <w:p w14:paraId="31468658" w14:textId="77777777" w:rsidR="00215D5D" w:rsidRDefault="00E211ED" w:rsidP="00215D5D">
      <w:pPr>
        <w:spacing w:after="0"/>
        <w:ind w:left="720"/>
        <w:rPr>
          <w:rFonts w:asciiTheme="majorBidi" w:hAnsiTheme="majorBidi" w:cstheme="majorBidi"/>
          <w:sz w:val="32"/>
          <w:szCs w:val="32"/>
        </w:rPr>
      </w:pPr>
      <w:r>
        <w:rPr>
          <w:rFonts w:asciiTheme="majorBidi" w:hAnsiTheme="majorBidi" w:cstheme="majorBidi"/>
          <w:sz w:val="32"/>
          <w:szCs w:val="32"/>
        </w:rPr>
        <w:t>5</w:t>
      </w:r>
      <w:r w:rsidR="00215D5D">
        <w:rPr>
          <w:rFonts w:asciiTheme="majorBidi" w:hAnsiTheme="majorBidi" w:cstheme="majorBidi"/>
          <w:sz w:val="32"/>
          <w:szCs w:val="32"/>
        </w:rPr>
        <w:t xml:space="preserve">.2. xx </w:t>
      </w:r>
      <w:r w:rsidR="00215D5D" w:rsidRPr="00C01A52">
        <w:rPr>
          <w:rFonts w:asciiTheme="majorBidi" w:hAnsiTheme="majorBidi" w:cstheme="majorBidi"/>
          <w:sz w:val="32"/>
          <w:szCs w:val="32"/>
        </w:rPr>
        <w:ptab w:relativeTo="margin" w:alignment="right" w:leader="dot"/>
      </w:r>
      <w:r w:rsidR="00215D5D">
        <w:rPr>
          <w:rFonts w:asciiTheme="majorBidi" w:hAnsiTheme="majorBidi" w:cstheme="majorBidi"/>
          <w:sz w:val="32"/>
          <w:szCs w:val="32"/>
        </w:rPr>
        <w:t xml:space="preserve"> </w:t>
      </w:r>
      <w:r w:rsidR="00940695">
        <w:rPr>
          <w:rFonts w:asciiTheme="majorBidi" w:hAnsiTheme="majorBidi" w:cstheme="majorBidi"/>
          <w:sz w:val="32"/>
          <w:szCs w:val="32"/>
        </w:rPr>
        <w:t>x</w:t>
      </w:r>
    </w:p>
    <w:p w14:paraId="799C98A2" w14:textId="77777777" w:rsidR="00215D5D" w:rsidRDefault="00E211ED" w:rsidP="00215D5D">
      <w:pPr>
        <w:spacing w:after="0"/>
        <w:ind w:left="720"/>
        <w:rPr>
          <w:rFonts w:asciiTheme="majorBidi" w:hAnsiTheme="majorBidi" w:cstheme="majorBidi"/>
          <w:sz w:val="32"/>
          <w:szCs w:val="32"/>
        </w:rPr>
      </w:pPr>
      <w:r>
        <w:rPr>
          <w:rFonts w:asciiTheme="majorBidi" w:hAnsiTheme="majorBidi" w:cstheme="majorBidi"/>
          <w:sz w:val="32"/>
          <w:szCs w:val="32"/>
        </w:rPr>
        <w:t>5</w:t>
      </w:r>
      <w:r w:rsidR="00215D5D">
        <w:rPr>
          <w:rFonts w:asciiTheme="majorBidi" w:hAnsiTheme="majorBidi" w:cstheme="majorBidi"/>
          <w:sz w:val="32"/>
          <w:szCs w:val="32"/>
        </w:rPr>
        <w:t xml:space="preserve">.3 xx </w:t>
      </w:r>
      <w:r w:rsidR="00215D5D" w:rsidRPr="00C01A52">
        <w:rPr>
          <w:rFonts w:asciiTheme="majorBidi" w:hAnsiTheme="majorBidi" w:cstheme="majorBidi"/>
          <w:sz w:val="32"/>
          <w:szCs w:val="32"/>
        </w:rPr>
        <w:ptab w:relativeTo="margin" w:alignment="right" w:leader="dot"/>
      </w:r>
      <w:r w:rsidR="00215D5D">
        <w:rPr>
          <w:rFonts w:asciiTheme="majorBidi" w:hAnsiTheme="majorBidi" w:cstheme="majorBidi"/>
          <w:sz w:val="32"/>
          <w:szCs w:val="32"/>
        </w:rPr>
        <w:t xml:space="preserve"> </w:t>
      </w:r>
      <w:r w:rsidR="00940695">
        <w:rPr>
          <w:rFonts w:asciiTheme="majorBidi" w:hAnsiTheme="majorBidi" w:cstheme="majorBidi"/>
          <w:sz w:val="32"/>
          <w:szCs w:val="32"/>
        </w:rPr>
        <w:t>x</w:t>
      </w:r>
    </w:p>
    <w:p w14:paraId="079887AD" w14:textId="77777777" w:rsidR="00E211ED" w:rsidRDefault="00E211ED" w:rsidP="00215D5D">
      <w:pPr>
        <w:spacing w:after="0"/>
        <w:ind w:left="720"/>
        <w:rPr>
          <w:rFonts w:asciiTheme="majorBidi" w:hAnsiTheme="majorBidi" w:cstheme="majorBidi"/>
          <w:sz w:val="32"/>
          <w:szCs w:val="32"/>
        </w:rPr>
      </w:pPr>
      <w:r>
        <w:rPr>
          <w:rFonts w:asciiTheme="majorBidi" w:hAnsiTheme="majorBidi" w:cstheme="majorBidi"/>
          <w:sz w:val="32"/>
          <w:szCs w:val="32"/>
        </w:rPr>
        <w:t>5</w:t>
      </w:r>
      <w:r w:rsidR="00215D5D">
        <w:rPr>
          <w:rFonts w:asciiTheme="majorBidi" w:hAnsiTheme="majorBidi" w:cstheme="majorBidi"/>
          <w:sz w:val="32"/>
          <w:szCs w:val="32"/>
        </w:rPr>
        <w:t xml:space="preserve">.4 xx </w:t>
      </w:r>
      <w:r w:rsidR="00215D5D" w:rsidRPr="00C01A52">
        <w:rPr>
          <w:rFonts w:asciiTheme="majorBidi" w:hAnsiTheme="majorBidi" w:cstheme="majorBidi"/>
          <w:sz w:val="32"/>
          <w:szCs w:val="32"/>
        </w:rPr>
        <w:ptab w:relativeTo="margin" w:alignment="right" w:leader="dot"/>
      </w:r>
      <w:r w:rsidR="00215D5D">
        <w:rPr>
          <w:rFonts w:asciiTheme="majorBidi" w:hAnsiTheme="majorBidi" w:cstheme="majorBidi"/>
          <w:sz w:val="32"/>
          <w:szCs w:val="32"/>
        </w:rPr>
        <w:t xml:space="preserve"> </w:t>
      </w:r>
      <w:r w:rsidR="00940695">
        <w:rPr>
          <w:rFonts w:asciiTheme="majorBidi" w:hAnsiTheme="majorBidi" w:cstheme="majorBidi"/>
          <w:sz w:val="32"/>
          <w:szCs w:val="32"/>
        </w:rPr>
        <w:t>x</w:t>
      </w:r>
    </w:p>
    <w:p w14:paraId="01999F0A" w14:textId="77777777" w:rsidR="00E211ED" w:rsidRDefault="00E211ED">
      <w:pPr>
        <w:rPr>
          <w:rFonts w:asciiTheme="majorBidi" w:hAnsiTheme="majorBidi" w:cstheme="majorBidi"/>
          <w:sz w:val="32"/>
          <w:szCs w:val="32"/>
        </w:rPr>
      </w:pPr>
      <w:r>
        <w:rPr>
          <w:rFonts w:asciiTheme="majorBidi" w:hAnsiTheme="majorBidi" w:cstheme="majorBidi"/>
          <w:sz w:val="32"/>
          <w:szCs w:val="32"/>
        </w:rPr>
        <w:br w:type="page"/>
      </w:r>
    </w:p>
    <w:p w14:paraId="7D76F608" w14:textId="77777777" w:rsidR="008D1356" w:rsidRDefault="008D1356" w:rsidP="008D1356">
      <w:pPr>
        <w:spacing w:after="400" w:line="240" w:lineRule="auto"/>
        <w:jc w:val="center"/>
        <w:rPr>
          <w:rFonts w:ascii="Angsana New" w:hAnsi="Angsana New" w:cs="Angsana New"/>
          <w:b/>
          <w:bCs/>
          <w:sz w:val="48"/>
          <w:szCs w:val="48"/>
          <w:cs/>
        </w:rPr>
      </w:pPr>
      <w:r>
        <w:rPr>
          <w:rFonts w:ascii="Angsana New" w:hAnsi="Angsana New" w:cs="Angsana New" w:hint="cs"/>
          <w:b/>
          <w:bCs/>
          <w:sz w:val="48"/>
          <w:szCs w:val="48"/>
          <w:cs/>
        </w:rPr>
        <w:lastRenderedPageBreak/>
        <w:t>สารบัญตาราง</w:t>
      </w:r>
    </w:p>
    <w:p w14:paraId="29218711" w14:textId="77777777" w:rsidR="009F25C1" w:rsidRPr="00C01A52" w:rsidRDefault="004834F0" w:rsidP="009F25C1">
      <w:pPr>
        <w:tabs>
          <w:tab w:val="right" w:pos="8640"/>
        </w:tabs>
        <w:spacing w:after="0" w:line="240" w:lineRule="auto"/>
        <w:rPr>
          <w:rFonts w:asciiTheme="majorBidi" w:hAnsiTheme="majorBidi" w:cstheme="majorBidi"/>
          <w:b/>
          <w:bCs/>
          <w:sz w:val="32"/>
          <w:szCs w:val="32"/>
        </w:rPr>
      </w:pPr>
      <w:r>
        <w:rPr>
          <w:rFonts w:asciiTheme="majorBidi" w:hAnsiTheme="majorBidi" w:cstheme="majorBidi" w:hint="cs"/>
          <w:b/>
          <w:bCs/>
          <w:sz w:val="32"/>
          <w:szCs w:val="32"/>
          <w:cs/>
        </w:rPr>
        <w:t>ตาราง</w:t>
      </w:r>
      <w:r>
        <w:rPr>
          <w:rFonts w:asciiTheme="majorBidi" w:hAnsiTheme="majorBidi" w:cstheme="majorBidi"/>
          <w:b/>
          <w:bCs/>
          <w:sz w:val="32"/>
          <w:szCs w:val="32"/>
          <w:cs/>
        </w:rPr>
        <w:tab/>
      </w:r>
      <w:r w:rsidR="008D1356" w:rsidRPr="00C01A52">
        <w:rPr>
          <w:rFonts w:asciiTheme="majorBidi" w:hAnsiTheme="majorBidi" w:cstheme="majorBidi"/>
          <w:b/>
          <w:bCs/>
          <w:sz w:val="32"/>
          <w:szCs w:val="32"/>
          <w:cs/>
        </w:rPr>
        <w:t>หน้า</w:t>
      </w:r>
    </w:p>
    <w:p w14:paraId="57C981F9" w14:textId="598128AE" w:rsidR="00FC4B55" w:rsidRPr="009F25C1" w:rsidRDefault="00766668" w:rsidP="009F25C1">
      <w:pPr>
        <w:spacing w:after="0"/>
        <w:rPr>
          <w:rFonts w:asciiTheme="majorBidi" w:hAnsiTheme="majorBidi" w:cstheme="majorBidi"/>
          <w:sz w:val="32"/>
          <w:szCs w:val="32"/>
        </w:rPr>
      </w:pPr>
      <w:r>
        <w:rPr>
          <w:rFonts w:asciiTheme="majorBidi" w:hAnsiTheme="majorBidi" w:cstheme="majorBidi" w:hint="cs"/>
          <w:sz w:val="32"/>
          <w:szCs w:val="32"/>
          <w:cs/>
        </w:rPr>
        <w:t>1</w:t>
      </w:r>
      <w:r w:rsidR="009F25C1">
        <w:rPr>
          <w:rFonts w:asciiTheme="majorBidi" w:hAnsiTheme="majorBidi" w:cstheme="majorBidi" w:hint="cs"/>
          <w:sz w:val="32"/>
          <w:szCs w:val="32"/>
          <w:cs/>
        </w:rPr>
        <w:t>.</w:t>
      </w:r>
      <w:r>
        <w:rPr>
          <w:rFonts w:asciiTheme="majorBidi" w:hAnsiTheme="majorBidi" w:cstheme="majorBidi" w:hint="cs"/>
          <w:sz w:val="32"/>
          <w:szCs w:val="32"/>
          <w:cs/>
        </w:rPr>
        <w:t>1</w:t>
      </w:r>
      <w:r w:rsidR="009F25C1">
        <w:rPr>
          <w:rFonts w:asciiTheme="majorBidi" w:hAnsiTheme="majorBidi" w:cstheme="majorBidi" w:hint="cs"/>
          <w:sz w:val="32"/>
          <w:szCs w:val="32"/>
          <w:cs/>
        </w:rPr>
        <w:t xml:space="preserve"> </w:t>
      </w:r>
      <w:r w:rsidR="00802345" w:rsidRPr="00802345">
        <w:rPr>
          <w:rFonts w:asciiTheme="majorBidi" w:hAnsiTheme="majorBidi" w:cs="Angsana New"/>
          <w:sz w:val="32"/>
          <w:szCs w:val="32"/>
          <w:cs/>
        </w:rPr>
        <w:t>แผนการดำเนินงานของโครงงาน</w:t>
      </w:r>
      <w:r w:rsidR="009F25C1" w:rsidRPr="00C01A52">
        <w:rPr>
          <w:rFonts w:asciiTheme="majorBidi" w:hAnsiTheme="majorBidi" w:cstheme="majorBidi"/>
          <w:sz w:val="32"/>
          <w:szCs w:val="32"/>
        </w:rPr>
        <w:ptab w:relativeTo="margin" w:alignment="right" w:leader="dot"/>
      </w:r>
      <w:r w:rsidR="009F25C1">
        <w:rPr>
          <w:rFonts w:asciiTheme="majorBidi" w:hAnsiTheme="majorBidi" w:cstheme="majorBidi" w:hint="cs"/>
          <w:sz w:val="32"/>
          <w:szCs w:val="32"/>
          <w:cs/>
        </w:rPr>
        <w:t xml:space="preserve"> </w:t>
      </w:r>
      <w:r w:rsidR="00802345">
        <w:rPr>
          <w:rFonts w:asciiTheme="majorBidi" w:hAnsiTheme="majorBidi" w:cstheme="majorBidi" w:hint="cs"/>
          <w:sz w:val="32"/>
          <w:szCs w:val="32"/>
          <w:cs/>
        </w:rPr>
        <w:t>5</w:t>
      </w:r>
    </w:p>
    <w:p w14:paraId="688C1694" w14:textId="77777777" w:rsidR="00033193" w:rsidRDefault="00033193" w:rsidP="00033193">
      <w:pPr>
        <w:spacing w:after="0"/>
        <w:rPr>
          <w:rFonts w:asciiTheme="majorBidi" w:hAnsiTheme="majorBidi" w:cstheme="majorBidi"/>
          <w:sz w:val="32"/>
          <w:szCs w:val="32"/>
        </w:rPr>
      </w:pPr>
      <w:r>
        <w:rPr>
          <w:rFonts w:asciiTheme="majorBidi" w:hAnsiTheme="majorBidi" w:cstheme="majorBidi" w:hint="cs"/>
          <w:sz w:val="32"/>
          <w:szCs w:val="32"/>
          <w:cs/>
        </w:rPr>
        <w:t xml:space="preserve">2.1 </w:t>
      </w:r>
      <w:r w:rsidRPr="00F82536">
        <w:rPr>
          <w:rFonts w:asciiTheme="majorBidi" w:hAnsiTheme="majorBidi" w:cstheme="majorBidi" w:hint="cs"/>
          <w:sz w:val="32"/>
          <w:szCs w:val="32"/>
          <w:cs/>
        </w:rPr>
        <w:t>คะแนน</w:t>
      </w:r>
      <w:r w:rsidRPr="00F82536">
        <w:rPr>
          <w:rFonts w:asciiTheme="majorBidi" w:hAnsiTheme="majorBidi" w:cstheme="majorBidi"/>
          <w:sz w:val="32"/>
          <w:szCs w:val="32"/>
        </w:rPr>
        <w:t xml:space="preserve"> IMPs</w:t>
      </w:r>
      <w:r w:rsidRPr="00F82536">
        <w:rPr>
          <w:rFonts w:asciiTheme="majorBidi" w:hAnsiTheme="majorBidi" w:cstheme="majorBidi" w:hint="cs"/>
          <w:sz w:val="32"/>
          <w:szCs w:val="32"/>
          <w:cs/>
        </w:rPr>
        <w:t xml:space="preserve"> ที่ได้เปรียบเทียบกับส่วนต่างคะแนน</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11</w:t>
      </w:r>
    </w:p>
    <w:p w14:paraId="614B25E6" w14:textId="77777777" w:rsidR="00FC4B55" w:rsidRDefault="00FC4B55" w:rsidP="00033193">
      <w:pPr>
        <w:spacing w:after="0"/>
        <w:rPr>
          <w:rFonts w:asciiTheme="majorBidi" w:hAnsiTheme="majorBidi" w:cstheme="majorBidi"/>
          <w:sz w:val="32"/>
          <w:szCs w:val="32"/>
        </w:rPr>
      </w:pPr>
      <w:r>
        <w:rPr>
          <w:rFonts w:asciiTheme="majorBidi" w:hAnsiTheme="majorBidi" w:cstheme="majorBidi"/>
          <w:sz w:val="32"/>
          <w:szCs w:val="32"/>
        </w:rPr>
        <w:br w:type="page"/>
      </w:r>
    </w:p>
    <w:p w14:paraId="1AF9C53E" w14:textId="77777777" w:rsidR="00FC4B55" w:rsidRDefault="00FC4B55" w:rsidP="00CA1F98">
      <w:pPr>
        <w:tabs>
          <w:tab w:val="right" w:pos="8640"/>
        </w:tabs>
        <w:spacing w:after="0" w:line="240" w:lineRule="auto"/>
        <w:jc w:val="center"/>
        <w:rPr>
          <w:rFonts w:ascii="Angsana New" w:hAnsi="Angsana New" w:cs="Angsana New"/>
          <w:b/>
          <w:bCs/>
          <w:sz w:val="48"/>
          <w:szCs w:val="48"/>
          <w:cs/>
        </w:rPr>
      </w:pPr>
      <w:r>
        <w:rPr>
          <w:rFonts w:ascii="Angsana New" w:hAnsi="Angsana New" w:cs="Angsana New" w:hint="cs"/>
          <w:b/>
          <w:bCs/>
          <w:sz w:val="48"/>
          <w:szCs w:val="48"/>
          <w:cs/>
        </w:rPr>
        <w:lastRenderedPageBreak/>
        <w:t>สารบัญรูป</w:t>
      </w:r>
    </w:p>
    <w:p w14:paraId="7B10A972" w14:textId="77777777" w:rsidR="00C03D0C" w:rsidRPr="00C01A52" w:rsidRDefault="00C03D0C" w:rsidP="00C03D0C">
      <w:pPr>
        <w:tabs>
          <w:tab w:val="right" w:pos="8640"/>
        </w:tabs>
        <w:spacing w:after="0" w:line="240" w:lineRule="auto"/>
        <w:rPr>
          <w:rFonts w:asciiTheme="majorBidi" w:hAnsiTheme="majorBidi" w:cstheme="majorBidi"/>
          <w:b/>
          <w:bCs/>
          <w:sz w:val="32"/>
          <w:szCs w:val="32"/>
        </w:rPr>
      </w:pPr>
      <w:r>
        <w:rPr>
          <w:rFonts w:asciiTheme="majorBidi" w:hAnsiTheme="majorBidi" w:cstheme="majorBidi" w:hint="cs"/>
          <w:b/>
          <w:bCs/>
          <w:sz w:val="32"/>
          <w:szCs w:val="32"/>
          <w:cs/>
        </w:rPr>
        <w:t>รูป</w:t>
      </w:r>
      <w:r w:rsidR="00FC4B55">
        <w:rPr>
          <w:rFonts w:asciiTheme="majorBidi" w:hAnsiTheme="majorBidi" w:cstheme="majorBidi"/>
          <w:b/>
          <w:bCs/>
          <w:sz w:val="32"/>
          <w:szCs w:val="32"/>
          <w:cs/>
        </w:rPr>
        <w:tab/>
      </w:r>
      <w:r w:rsidR="00FC4B55" w:rsidRPr="00C01A52">
        <w:rPr>
          <w:rFonts w:asciiTheme="majorBidi" w:hAnsiTheme="majorBidi" w:cstheme="majorBidi"/>
          <w:b/>
          <w:bCs/>
          <w:sz w:val="32"/>
          <w:szCs w:val="32"/>
          <w:cs/>
        </w:rPr>
        <w:t>หน้า</w:t>
      </w:r>
    </w:p>
    <w:p w14:paraId="7DD95629" w14:textId="77777777" w:rsidR="0064163B" w:rsidRDefault="00C03D0C" w:rsidP="0064163B">
      <w:pPr>
        <w:spacing w:after="0"/>
        <w:rPr>
          <w:rFonts w:asciiTheme="majorBidi" w:hAnsiTheme="majorBidi" w:cstheme="majorBidi"/>
          <w:sz w:val="32"/>
          <w:szCs w:val="32"/>
          <w:cs/>
        </w:rPr>
      </w:pPr>
      <w:r>
        <w:rPr>
          <w:rFonts w:asciiTheme="majorBidi" w:hAnsiTheme="majorBidi" w:cstheme="majorBidi" w:hint="cs"/>
          <w:sz w:val="32"/>
          <w:szCs w:val="32"/>
          <w:cs/>
        </w:rPr>
        <w:t xml:space="preserve">1.1 สำรับไพ่ถูกกฎหมาย </w:t>
      </w:r>
      <w:r w:rsidRPr="00C01A52">
        <w:rPr>
          <w:rFonts w:asciiTheme="majorBidi" w:hAnsiTheme="majorBidi" w:cstheme="majorBidi"/>
          <w:sz w:val="32"/>
          <w:szCs w:val="32"/>
          <w:cs/>
        </w:rPr>
        <w:ptab w:relativeTo="margin" w:alignment="right" w:leader="dot"/>
      </w:r>
      <w:r>
        <w:rPr>
          <w:rFonts w:asciiTheme="majorBidi" w:hAnsiTheme="majorBidi" w:cstheme="majorBidi" w:hint="cs"/>
          <w:sz w:val="32"/>
          <w:szCs w:val="32"/>
          <w:cs/>
        </w:rPr>
        <w:t xml:space="preserve"> 1</w:t>
      </w:r>
    </w:p>
    <w:p w14:paraId="44C550DF" w14:textId="77777777" w:rsidR="009B4DAE" w:rsidRDefault="0064163B" w:rsidP="009B4DAE">
      <w:pPr>
        <w:spacing w:after="0"/>
        <w:rPr>
          <w:rFonts w:asciiTheme="majorBidi" w:hAnsiTheme="majorBidi" w:cstheme="majorBidi"/>
          <w:sz w:val="32"/>
          <w:szCs w:val="32"/>
          <w:cs/>
        </w:rPr>
      </w:pPr>
      <w:r>
        <w:rPr>
          <w:rFonts w:asciiTheme="majorBidi" w:hAnsiTheme="majorBidi" w:cstheme="majorBidi" w:hint="cs"/>
          <w:sz w:val="32"/>
          <w:szCs w:val="32"/>
          <w:cs/>
        </w:rPr>
        <w:t xml:space="preserve">1.2 เครื่องมือ </w:t>
      </w:r>
      <w:r>
        <w:rPr>
          <w:rFonts w:asciiTheme="majorBidi" w:hAnsiTheme="majorBidi" w:cstheme="majorBidi"/>
          <w:sz w:val="32"/>
          <w:szCs w:val="32"/>
        </w:rPr>
        <w:t>Bidding Box</w:t>
      </w:r>
      <w:r w:rsidRPr="00C01A52">
        <w:rPr>
          <w:rFonts w:asciiTheme="majorBidi" w:hAnsiTheme="majorBidi" w:cstheme="majorBidi"/>
          <w:sz w:val="32"/>
          <w:szCs w:val="32"/>
          <w:cs/>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cs/>
        </w:rPr>
        <w:t>2</w:t>
      </w:r>
    </w:p>
    <w:p w14:paraId="4132CA57" w14:textId="4A40B408" w:rsidR="009B4DAE" w:rsidRDefault="009B4DAE" w:rsidP="009B4DAE">
      <w:pPr>
        <w:spacing w:after="0"/>
        <w:rPr>
          <w:rFonts w:asciiTheme="majorBidi" w:hAnsiTheme="majorBidi" w:cstheme="majorBidi" w:hint="cs"/>
          <w:sz w:val="32"/>
          <w:szCs w:val="32"/>
          <w:cs/>
        </w:rPr>
      </w:pPr>
      <w:r>
        <w:rPr>
          <w:rFonts w:asciiTheme="majorBidi" w:hAnsiTheme="majorBidi" w:cstheme="majorBidi" w:hint="cs"/>
          <w:sz w:val="32"/>
          <w:szCs w:val="32"/>
          <w:cs/>
        </w:rPr>
        <w:t xml:space="preserve">3.1 </w:t>
      </w:r>
      <w:r w:rsidRPr="009B4DAE">
        <w:rPr>
          <w:rFonts w:asciiTheme="majorBidi" w:hAnsiTheme="majorBidi" w:cstheme="majorBidi"/>
          <w:sz w:val="32"/>
          <w:szCs w:val="32"/>
        </w:rPr>
        <w:t xml:space="preserve">Use case </w:t>
      </w:r>
      <w:r w:rsidRPr="009B4DAE">
        <w:rPr>
          <w:rFonts w:asciiTheme="majorBidi" w:hAnsiTheme="majorBidi" w:cs="Angsana New"/>
          <w:sz w:val="32"/>
          <w:szCs w:val="32"/>
          <w:cs/>
        </w:rPr>
        <w:t>ของระบบ</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17</w:t>
      </w:r>
    </w:p>
    <w:p w14:paraId="670FF615" w14:textId="0EB2EEB3" w:rsidR="009B4DAE" w:rsidRDefault="009B4DAE" w:rsidP="009B4DAE">
      <w:pPr>
        <w:spacing w:after="0"/>
        <w:rPr>
          <w:rFonts w:asciiTheme="majorBidi" w:hAnsiTheme="majorBidi" w:cstheme="majorBidi" w:hint="cs"/>
          <w:sz w:val="32"/>
          <w:szCs w:val="32"/>
          <w:cs/>
        </w:rPr>
      </w:pPr>
      <w:r>
        <w:rPr>
          <w:rFonts w:asciiTheme="majorBidi" w:hAnsiTheme="majorBidi" w:cstheme="majorBidi" w:hint="cs"/>
          <w:sz w:val="32"/>
          <w:szCs w:val="32"/>
          <w:cs/>
        </w:rPr>
        <w:t xml:space="preserve">3.2 </w:t>
      </w:r>
      <w:r w:rsidR="0001416D" w:rsidRPr="0001416D">
        <w:rPr>
          <w:rFonts w:asciiTheme="majorBidi" w:hAnsiTheme="majorBidi" w:cstheme="majorBidi"/>
          <w:sz w:val="32"/>
          <w:szCs w:val="32"/>
        </w:rPr>
        <w:t xml:space="preserve">Sequence diagram </w:t>
      </w:r>
      <w:r w:rsidR="0001416D" w:rsidRPr="0001416D">
        <w:rPr>
          <w:rFonts w:asciiTheme="majorBidi" w:hAnsiTheme="majorBidi" w:cs="Angsana New"/>
          <w:sz w:val="32"/>
          <w:szCs w:val="32"/>
          <w:cs/>
        </w:rPr>
        <w:t>การสมัครสมาชิก</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01416D">
        <w:rPr>
          <w:rFonts w:asciiTheme="majorBidi" w:hAnsiTheme="majorBidi" w:cstheme="majorBidi" w:hint="cs"/>
          <w:sz w:val="32"/>
          <w:szCs w:val="32"/>
          <w:cs/>
        </w:rPr>
        <w:t>18</w:t>
      </w:r>
    </w:p>
    <w:p w14:paraId="6A607E82" w14:textId="4F70D4BB" w:rsidR="009B4DAE" w:rsidRDefault="009B4DAE" w:rsidP="009B4DAE">
      <w:pPr>
        <w:spacing w:after="0"/>
        <w:rPr>
          <w:rFonts w:asciiTheme="majorBidi" w:hAnsiTheme="majorBidi" w:cstheme="majorBidi" w:hint="cs"/>
          <w:sz w:val="32"/>
          <w:szCs w:val="32"/>
          <w:cs/>
        </w:rPr>
      </w:pPr>
      <w:r>
        <w:rPr>
          <w:rFonts w:asciiTheme="majorBidi" w:hAnsiTheme="majorBidi" w:cstheme="majorBidi" w:hint="cs"/>
          <w:sz w:val="32"/>
          <w:szCs w:val="32"/>
          <w:cs/>
        </w:rPr>
        <w:t>3.</w:t>
      </w:r>
      <w:r w:rsidR="00FF2FA6">
        <w:rPr>
          <w:rFonts w:asciiTheme="majorBidi" w:hAnsiTheme="majorBidi" w:cstheme="majorBidi" w:hint="cs"/>
          <w:sz w:val="32"/>
          <w:szCs w:val="32"/>
          <w:cs/>
        </w:rPr>
        <w:t xml:space="preserve">3 </w:t>
      </w:r>
      <w:r w:rsidR="00FF2FA6" w:rsidRPr="00FF2FA6">
        <w:rPr>
          <w:rFonts w:asciiTheme="majorBidi" w:hAnsiTheme="majorBidi" w:cstheme="majorBidi"/>
          <w:sz w:val="32"/>
          <w:szCs w:val="32"/>
        </w:rPr>
        <w:t xml:space="preserve">Sequence diagram </w:t>
      </w:r>
      <w:r w:rsidR="00FF2FA6" w:rsidRPr="00FF2FA6">
        <w:rPr>
          <w:rFonts w:asciiTheme="majorBidi" w:hAnsiTheme="majorBidi" w:cs="Angsana New"/>
          <w:sz w:val="32"/>
          <w:szCs w:val="32"/>
          <w:cs/>
        </w:rPr>
        <w:t>การล็อคอินเข้าสู่ระบบสำเร็จ</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FF2FA6">
        <w:rPr>
          <w:rFonts w:asciiTheme="majorBidi" w:hAnsiTheme="majorBidi" w:cstheme="majorBidi" w:hint="cs"/>
          <w:sz w:val="32"/>
          <w:szCs w:val="32"/>
          <w:cs/>
        </w:rPr>
        <w:t>18</w:t>
      </w:r>
    </w:p>
    <w:p w14:paraId="12E23D3C" w14:textId="354EF0D5" w:rsidR="009B4DAE" w:rsidRDefault="009B4DAE" w:rsidP="009B4DAE">
      <w:pPr>
        <w:spacing w:after="0"/>
        <w:rPr>
          <w:rFonts w:asciiTheme="majorBidi" w:hAnsiTheme="majorBidi" w:cstheme="majorBidi" w:hint="cs"/>
          <w:sz w:val="32"/>
          <w:szCs w:val="32"/>
          <w:cs/>
        </w:rPr>
      </w:pPr>
      <w:r>
        <w:rPr>
          <w:rFonts w:asciiTheme="majorBidi" w:hAnsiTheme="majorBidi" w:cstheme="majorBidi" w:hint="cs"/>
          <w:sz w:val="32"/>
          <w:szCs w:val="32"/>
          <w:cs/>
        </w:rPr>
        <w:t>3.</w:t>
      </w:r>
      <w:r w:rsidR="004F5F9D" w:rsidRPr="004F5F9D">
        <w:rPr>
          <w:rFonts w:asciiTheme="majorBidi" w:hAnsiTheme="majorBidi" w:cs="Angsana New"/>
          <w:sz w:val="32"/>
          <w:szCs w:val="32"/>
          <w:cs/>
        </w:rPr>
        <w:t xml:space="preserve">4 </w:t>
      </w:r>
      <w:r w:rsidR="004F5F9D" w:rsidRPr="004F5F9D">
        <w:rPr>
          <w:rFonts w:asciiTheme="majorBidi" w:hAnsiTheme="majorBidi" w:cstheme="majorBidi"/>
          <w:sz w:val="32"/>
          <w:szCs w:val="32"/>
        </w:rPr>
        <w:t xml:space="preserve">Sequence diagram </w:t>
      </w:r>
      <w:r w:rsidR="004F5F9D" w:rsidRPr="004F5F9D">
        <w:rPr>
          <w:rFonts w:asciiTheme="majorBidi" w:hAnsiTheme="majorBidi" w:cs="Angsana New"/>
          <w:sz w:val="32"/>
          <w:szCs w:val="32"/>
          <w:cs/>
        </w:rPr>
        <w:t>การล็อคอินเข้าสู่ระบบไม่สำเร็จ</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590D9C">
        <w:rPr>
          <w:rFonts w:asciiTheme="majorBidi" w:hAnsiTheme="majorBidi" w:cstheme="majorBidi" w:hint="cs"/>
          <w:sz w:val="32"/>
          <w:szCs w:val="32"/>
          <w:cs/>
        </w:rPr>
        <w:t>19</w:t>
      </w:r>
    </w:p>
    <w:p w14:paraId="0C53F1E1" w14:textId="69446818" w:rsidR="009B4DAE" w:rsidRDefault="009B4DAE" w:rsidP="009B4DAE">
      <w:pPr>
        <w:spacing w:after="0"/>
        <w:rPr>
          <w:rFonts w:asciiTheme="majorBidi" w:hAnsiTheme="majorBidi" w:cstheme="majorBidi" w:hint="cs"/>
          <w:sz w:val="32"/>
          <w:szCs w:val="32"/>
          <w:cs/>
        </w:rPr>
      </w:pPr>
      <w:r>
        <w:rPr>
          <w:rFonts w:asciiTheme="majorBidi" w:hAnsiTheme="majorBidi" w:cstheme="majorBidi" w:hint="cs"/>
          <w:sz w:val="32"/>
          <w:szCs w:val="32"/>
          <w:cs/>
        </w:rPr>
        <w:t>3.</w:t>
      </w:r>
      <w:r w:rsidR="00590D9C" w:rsidRPr="00590D9C">
        <w:rPr>
          <w:rFonts w:asciiTheme="majorBidi" w:hAnsiTheme="majorBidi" w:cs="Angsana New"/>
          <w:sz w:val="32"/>
          <w:szCs w:val="32"/>
          <w:cs/>
        </w:rPr>
        <w:t xml:space="preserve">5 </w:t>
      </w:r>
      <w:r w:rsidR="00590D9C" w:rsidRPr="00590D9C">
        <w:rPr>
          <w:rFonts w:asciiTheme="majorBidi" w:hAnsiTheme="majorBidi" w:cstheme="majorBidi"/>
          <w:sz w:val="32"/>
          <w:szCs w:val="32"/>
        </w:rPr>
        <w:t xml:space="preserve">Sequence diagram </w:t>
      </w:r>
      <w:r w:rsidR="00590D9C" w:rsidRPr="00590D9C">
        <w:rPr>
          <w:rFonts w:asciiTheme="majorBidi" w:hAnsiTheme="majorBidi" w:cs="Angsana New"/>
          <w:sz w:val="32"/>
          <w:szCs w:val="32"/>
          <w:cs/>
        </w:rPr>
        <w:t>ผู้เล่นแก้ไขข้อมูลส่วนตัว</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590D9C">
        <w:rPr>
          <w:rFonts w:asciiTheme="majorBidi" w:hAnsiTheme="majorBidi" w:cstheme="majorBidi" w:hint="cs"/>
          <w:sz w:val="32"/>
          <w:szCs w:val="32"/>
          <w:cs/>
        </w:rPr>
        <w:t>19</w:t>
      </w:r>
    </w:p>
    <w:p w14:paraId="0B72F85E" w14:textId="3FBB73F3" w:rsidR="009B4DAE" w:rsidRDefault="009B4DAE" w:rsidP="009B4DAE">
      <w:pPr>
        <w:spacing w:after="0"/>
        <w:rPr>
          <w:rFonts w:asciiTheme="majorBidi" w:hAnsiTheme="majorBidi" w:cstheme="majorBidi" w:hint="cs"/>
          <w:sz w:val="32"/>
          <w:szCs w:val="32"/>
          <w:cs/>
        </w:rPr>
      </w:pPr>
      <w:r>
        <w:rPr>
          <w:rFonts w:asciiTheme="majorBidi" w:hAnsiTheme="majorBidi" w:cstheme="majorBidi" w:hint="cs"/>
          <w:sz w:val="32"/>
          <w:szCs w:val="32"/>
          <w:cs/>
        </w:rPr>
        <w:t>3.</w:t>
      </w:r>
      <w:r w:rsidR="00FF60CA" w:rsidRPr="00FF60CA">
        <w:rPr>
          <w:rFonts w:asciiTheme="majorBidi" w:hAnsiTheme="majorBidi" w:cs="Angsana New"/>
          <w:sz w:val="32"/>
          <w:szCs w:val="32"/>
          <w:cs/>
        </w:rPr>
        <w:t xml:space="preserve">6 </w:t>
      </w:r>
      <w:r w:rsidR="00FF60CA" w:rsidRPr="00FF60CA">
        <w:rPr>
          <w:rFonts w:asciiTheme="majorBidi" w:hAnsiTheme="majorBidi" w:cstheme="majorBidi"/>
          <w:sz w:val="32"/>
          <w:szCs w:val="32"/>
        </w:rPr>
        <w:t xml:space="preserve">Sequence diagram </w:t>
      </w:r>
      <w:r w:rsidR="00FF60CA" w:rsidRPr="00FF60CA">
        <w:rPr>
          <w:rFonts w:asciiTheme="majorBidi" w:hAnsiTheme="majorBidi" w:cs="Angsana New"/>
          <w:sz w:val="32"/>
          <w:szCs w:val="32"/>
          <w:cs/>
        </w:rPr>
        <w:t>ผู้เล่นเข้าร่วมห้องการแข่งขัน</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FF60CA">
        <w:rPr>
          <w:rFonts w:asciiTheme="majorBidi" w:hAnsiTheme="majorBidi" w:cstheme="majorBidi" w:hint="cs"/>
          <w:sz w:val="32"/>
          <w:szCs w:val="32"/>
          <w:cs/>
        </w:rPr>
        <w:t>20</w:t>
      </w:r>
    </w:p>
    <w:p w14:paraId="54AEE765" w14:textId="4C2A9CC5" w:rsidR="009B4DAE" w:rsidRDefault="009B4DAE" w:rsidP="009B4DAE">
      <w:pPr>
        <w:spacing w:after="0"/>
        <w:rPr>
          <w:rFonts w:asciiTheme="majorBidi" w:hAnsiTheme="majorBidi" w:cstheme="majorBidi"/>
          <w:sz w:val="32"/>
          <w:szCs w:val="32"/>
          <w:cs/>
        </w:rPr>
      </w:pPr>
      <w:r>
        <w:rPr>
          <w:rFonts w:asciiTheme="majorBidi" w:hAnsiTheme="majorBidi" w:cstheme="majorBidi" w:hint="cs"/>
          <w:sz w:val="32"/>
          <w:szCs w:val="32"/>
          <w:cs/>
        </w:rPr>
        <w:t>3.</w:t>
      </w:r>
      <w:r w:rsidR="001851E7" w:rsidRPr="001851E7">
        <w:rPr>
          <w:rFonts w:asciiTheme="majorBidi" w:hAnsiTheme="majorBidi" w:cs="Angsana New"/>
          <w:sz w:val="32"/>
          <w:szCs w:val="32"/>
          <w:cs/>
        </w:rPr>
        <w:t xml:space="preserve">7 </w:t>
      </w:r>
      <w:r w:rsidR="001851E7" w:rsidRPr="001851E7">
        <w:rPr>
          <w:rFonts w:asciiTheme="majorBidi" w:hAnsiTheme="majorBidi" w:cstheme="majorBidi"/>
          <w:sz w:val="32"/>
          <w:szCs w:val="32"/>
        </w:rPr>
        <w:t xml:space="preserve">Sequence diagram </w:t>
      </w:r>
      <w:r w:rsidR="001851E7" w:rsidRPr="001851E7">
        <w:rPr>
          <w:rFonts w:asciiTheme="majorBidi" w:hAnsiTheme="majorBidi" w:cs="Angsana New"/>
          <w:sz w:val="32"/>
          <w:szCs w:val="32"/>
          <w:cs/>
        </w:rPr>
        <w:t>ผู้เล่นทำการแข่งขัน</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FF60CA">
        <w:rPr>
          <w:rFonts w:asciiTheme="majorBidi" w:hAnsiTheme="majorBidi" w:cstheme="majorBidi" w:hint="cs"/>
          <w:sz w:val="32"/>
          <w:szCs w:val="32"/>
          <w:cs/>
        </w:rPr>
        <w:t>0</w:t>
      </w:r>
    </w:p>
    <w:p w14:paraId="12B0C357" w14:textId="767C9B7E" w:rsidR="009B4DAE" w:rsidRDefault="009B4DAE" w:rsidP="009B4DAE">
      <w:pPr>
        <w:spacing w:after="0"/>
        <w:rPr>
          <w:rFonts w:asciiTheme="majorBidi" w:hAnsiTheme="majorBidi" w:cstheme="majorBidi" w:hint="cs"/>
          <w:sz w:val="32"/>
          <w:szCs w:val="32"/>
          <w:cs/>
        </w:rPr>
      </w:pPr>
      <w:r>
        <w:rPr>
          <w:rFonts w:asciiTheme="majorBidi" w:hAnsiTheme="majorBidi" w:cstheme="majorBidi" w:hint="cs"/>
          <w:sz w:val="32"/>
          <w:szCs w:val="32"/>
          <w:cs/>
        </w:rPr>
        <w:t>3.</w:t>
      </w:r>
      <w:r w:rsidR="00A30622" w:rsidRPr="00A30622">
        <w:rPr>
          <w:rFonts w:asciiTheme="majorBidi" w:hAnsiTheme="majorBidi" w:cs="Angsana New"/>
          <w:sz w:val="32"/>
          <w:szCs w:val="32"/>
          <w:cs/>
        </w:rPr>
        <w:t xml:space="preserve">8 </w:t>
      </w:r>
      <w:r w:rsidR="00A30622" w:rsidRPr="00A30622">
        <w:rPr>
          <w:rFonts w:asciiTheme="majorBidi" w:hAnsiTheme="majorBidi" w:cstheme="majorBidi"/>
          <w:sz w:val="32"/>
          <w:szCs w:val="32"/>
        </w:rPr>
        <w:t xml:space="preserve">Sequence diagram Tournament Director </w:t>
      </w:r>
      <w:r w:rsidR="00A30622" w:rsidRPr="00A30622">
        <w:rPr>
          <w:rFonts w:asciiTheme="majorBidi" w:hAnsiTheme="majorBidi" w:cs="Angsana New"/>
          <w:sz w:val="32"/>
          <w:szCs w:val="32"/>
          <w:cs/>
        </w:rPr>
        <w:t>สร้างการแข่งขัน</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FF60CA">
        <w:rPr>
          <w:rFonts w:asciiTheme="majorBidi" w:hAnsiTheme="majorBidi" w:cstheme="majorBidi" w:hint="cs"/>
          <w:sz w:val="32"/>
          <w:szCs w:val="32"/>
          <w:cs/>
        </w:rPr>
        <w:t>1</w:t>
      </w:r>
    </w:p>
    <w:p w14:paraId="2242A9BD" w14:textId="45794B33" w:rsidR="009B4DAE" w:rsidRDefault="009B4DAE" w:rsidP="009B4DAE">
      <w:pPr>
        <w:spacing w:after="0"/>
        <w:rPr>
          <w:rFonts w:asciiTheme="majorBidi" w:hAnsiTheme="majorBidi" w:cstheme="majorBidi" w:hint="cs"/>
          <w:sz w:val="32"/>
          <w:szCs w:val="32"/>
          <w:cs/>
        </w:rPr>
      </w:pPr>
      <w:r>
        <w:rPr>
          <w:rFonts w:asciiTheme="majorBidi" w:hAnsiTheme="majorBidi" w:cstheme="majorBidi" w:hint="cs"/>
          <w:sz w:val="32"/>
          <w:szCs w:val="32"/>
          <w:cs/>
        </w:rPr>
        <w:t>3.</w:t>
      </w:r>
      <w:r w:rsidR="004F3652" w:rsidRPr="004F3652">
        <w:rPr>
          <w:rFonts w:asciiTheme="majorBidi" w:hAnsiTheme="majorBidi" w:cs="Angsana New"/>
          <w:sz w:val="32"/>
          <w:szCs w:val="32"/>
          <w:cs/>
        </w:rPr>
        <w:t xml:space="preserve">9 </w:t>
      </w:r>
      <w:r w:rsidR="004F3652" w:rsidRPr="004F3652">
        <w:rPr>
          <w:rFonts w:asciiTheme="majorBidi" w:hAnsiTheme="majorBidi" w:cstheme="majorBidi"/>
          <w:sz w:val="32"/>
          <w:szCs w:val="32"/>
        </w:rPr>
        <w:t xml:space="preserve">Sequence diagram Tournament Director </w:t>
      </w:r>
      <w:r w:rsidR="004F3652" w:rsidRPr="004F3652">
        <w:rPr>
          <w:rFonts w:asciiTheme="majorBidi" w:hAnsiTheme="majorBidi" w:cs="Angsana New"/>
          <w:sz w:val="32"/>
          <w:szCs w:val="32"/>
          <w:cs/>
        </w:rPr>
        <w:t>แก้ไขข้อมูลการแข่งขัน</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FF60CA">
        <w:rPr>
          <w:rFonts w:asciiTheme="majorBidi" w:hAnsiTheme="majorBidi" w:cstheme="majorBidi" w:hint="cs"/>
          <w:sz w:val="32"/>
          <w:szCs w:val="32"/>
          <w:cs/>
        </w:rPr>
        <w:t>1</w:t>
      </w:r>
    </w:p>
    <w:p w14:paraId="3EEF19F9" w14:textId="75CB9CCB" w:rsidR="002F5FD5" w:rsidRDefault="002F5FD5" w:rsidP="002F5FD5">
      <w:pPr>
        <w:spacing w:after="0"/>
        <w:rPr>
          <w:rFonts w:asciiTheme="majorBidi" w:hAnsiTheme="majorBidi" w:cstheme="majorBidi"/>
          <w:sz w:val="32"/>
          <w:szCs w:val="32"/>
          <w:cs/>
        </w:rPr>
      </w:pPr>
      <w:r>
        <w:rPr>
          <w:rFonts w:asciiTheme="majorBidi" w:hAnsiTheme="majorBidi" w:cstheme="majorBidi" w:hint="cs"/>
          <w:sz w:val="32"/>
          <w:szCs w:val="32"/>
          <w:cs/>
        </w:rPr>
        <w:t>3.</w:t>
      </w:r>
      <w:r w:rsidR="005D75E6" w:rsidRPr="005D75E6">
        <w:rPr>
          <w:rFonts w:asciiTheme="majorBidi" w:hAnsiTheme="majorBidi" w:cs="Angsana New"/>
          <w:sz w:val="32"/>
          <w:szCs w:val="32"/>
          <w:cs/>
        </w:rPr>
        <w:t xml:space="preserve">10 </w:t>
      </w:r>
      <w:r w:rsidR="005D75E6" w:rsidRPr="005D75E6">
        <w:rPr>
          <w:rFonts w:asciiTheme="majorBidi" w:hAnsiTheme="majorBidi" w:cstheme="majorBidi"/>
          <w:sz w:val="32"/>
          <w:szCs w:val="32"/>
        </w:rPr>
        <w:t xml:space="preserve">Sequence diagram Tournament Director </w:t>
      </w:r>
      <w:r w:rsidR="005D75E6" w:rsidRPr="005D75E6">
        <w:rPr>
          <w:rFonts w:asciiTheme="majorBidi" w:hAnsiTheme="majorBidi" w:cs="Angsana New"/>
          <w:sz w:val="32"/>
          <w:szCs w:val="32"/>
          <w:cs/>
        </w:rPr>
        <w:t>ดูผลการแข่งขัน</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Pr>
          <w:rFonts w:asciiTheme="majorBidi" w:hAnsiTheme="majorBidi" w:cstheme="majorBidi" w:hint="cs"/>
          <w:sz w:val="32"/>
          <w:szCs w:val="32"/>
          <w:cs/>
        </w:rPr>
        <w:t>2</w:t>
      </w:r>
    </w:p>
    <w:p w14:paraId="75C42E36" w14:textId="57E8DA3A"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3.</w:t>
      </w:r>
      <w:r w:rsidR="00C77B53" w:rsidRPr="00C77B53">
        <w:rPr>
          <w:rFonts w:asciiTheme="majorBidi" w:hAnsiTheme="majorBidi" w:cs="Angsana New"/>
          <w:sz w:val="32"/>
          <w:szCs w:val="32"/>
          <w:cs/>
        </w:rPr>
        <w:t xml:space="preserve">11 </w:t>
      </w:r>
      <w:r w:rsidR="00C77B53" w:rsidRPr="00C77B53">
        <w:rPr>
          <w:rFonts w:asciiTheme="majorBidi" w:hAnsiTheme="majorBidi" w:cstheme="majorBidi"/>
          <w:sz w:val="32"/>
          <w:szCs w:val="32"/>
        </w:rPr>
        <w:t xml:space="preserve">Sequence diagram Admin </w:t>
      </w:r>
      <w:r w:rsidR="00C77B53" w:rsidRPr="00C77B53">
        <w:rPr>
          <w:rFonts w:asciiTheme="majorBidi" w:hAnsiTheme="majorBidi" w:cs="Angsana New"/>
          <w:sz w:val="32"/>
          <w:szCs w:val="32"/>
          <w:cs/>
        </w:rPr>
        <w:t xml:space="preserve">จัดการ </w:t>
      </w:r>
      <w:r w:rsidR="00C77B53" w:rsidRPr="00C77B53">
        <w:rPr>
          <w:rFonts w:asciiTheme="majorBidi" w:hAnsiTheme="majorBidi" w:cstheme="majorBidi"/>
          <w:sz w:val="32"/>
          <w:szCs w:val="32"/>
        </w:rPr>
        <w:t xml:space="preserve">User </w:t>
      </w:r>
      <w:r w:rsidR="00C77B53" w:rsidRPr="00C77B53">
        <w:rPr>
          <w:rFonts w:asciiTheme="majorBidi" w:hAnsiTheme="majorBidi" w:cs="Angsana New"/>
          <w:sz w:val="32"/>
          <w:szCs w:val="32"/>
          <w:cs/>
        </w:rPr>
        <w:t>คนอื่น</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Pr>
          <w:rFonts w:asciiTheme="majorBidi" w:hAnsiTheme="majorBidi" w:cstheme="majorBidi" w:hint="cs"/>
          <w:sz w:val="32"/>
          <w:szCs w:val="32"/>
          <w:cs/>
        </w:rPr>
        <w:t>2</w:t>
      </w:r>
    </w:p>
    <w:p w14:paraId="022DB5C6" w14:textId="7D85B441"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3.</w:t>
      </w:r>
      <w:r w:rsidR="00260C23" w:rsidRPr="00260C23">
        <w:rPr>
          <w:rFonts w:asciiTheme="majorBidi" w:hAnsiTheme="majorBidi" w:cs="Angsana New"/>
          <w:sz w:val="32"/>
          <w:szCs w:val="32"/>
          <w:cs/>
        </w:rPr>
        <w:t xml:space="preserve">12 </w:t>
      </w:r>
      <w:r w:rsidR="00260C23" w:rsidRPr="00260C23">
        <w:rPr>
          <w:rFonts w:asciiTheme="majorBidi" w:hAnsiTheme="majorBidi" w:cstheme="majorBidi"/>
          <w:sz w:val="32"/>
          <w:szCs w:val="32"/>
        </w:rPr>
        <w:t xml:space="preserve">Sequence diagram Admin </w:t>
      </w:r>
      <w:r w:rsidR="00260C23" w:rsidRPr="00260C23">
        <w:rPr>
          <w:rFonts w:asciiTheme="majorBidi" w:hAnsiTheme="majorBidi" w:cs="Angsana New"/>
          <w:sz w:val="32"/>
          <w:szCs w:val="32"/>
          <w:cs/>
        </w:rPr>
        <w:t xml:space="preserve">สร้าง </w:t>
      </w:r>
      <w:r w:rsidR="00260C23" w:rsidRPr="00260C23">
        <w:rPr>
          <w:rFonts w:asciiTheme="majorBidi" w:hAnsiTheme="majorBidi" w:cstheme="majorBidi"/>
          <w:sz w:val="32"/>
          <w:szCs w:val="32"/>
        </w:rPr>
        <w:t xml:space="preserve">Board </w:t>
      </w:r>
      <w:r w:rsidR="00260C23" w:rsidRPr="00260C23">
        <w:rPr>
          <w:rFonts w:asciiTheme="majorBidi" w:hAnsiTheme="majorBidi" w:cs="Angsana New"/>
          <w:sz w:val="32"/>
          <w:szCs w:val="32"/>
          <w:cs/>
        </w:rPr>
        <w:t>ประกาศ</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Pr>
          <w:rFonts w:asciiTheme="majorBidi" w:hAnsiTheme="majorBidi" w:cstheme="majorBidi" w:hint="cs"/>
          <w:sz w:val="32"/>
          <w:szCs w:val="32"/>
          <w:cs/>
        </w:rPr>
        <w:t>3</w:t>
      </w:r>
    </w:p>
    <w:p w14:paraId="2EA30CA0" w14:textId="18A0E5C4" w:rsidR="002F5FD5" w:rsidRDefault="002F5FD5" w:rsidP="002F5FD5">
      <w:pPr>
        <w:spacing w:after="0"/>
        <w:rPr>
          <w:rFonts w:asciiTheme="majorBidi" w:hAnsiTheme="majorBidi" w:cstheme="majorBidi"/>
          <w:sz w:val="32"/>
          <w:szCs w:val="32"/>
          <w:cs/>
        </w:rPr>
      </w:pPr>
      <w:r>
        <w:rPr>
          <w:rFonts w:asciiTheme="majorBidi" w:hAnsiTheme="majorBidi" w:cstheme="majorBidi" w:hint="cs"/>
          <w:sz w:val="32"/>
          <w:szCs w:val="32"/>
          <w:cs/>
        </w:rPr>
        <w:t>3.</w:t>
      </w:r>
      <w:r w:rsidR="0052395D" w:rsidRPr="0052395D">
        <w:rPr>
          <w:rFonts w:asciiTheme="majorBidi" w:hAnsiTheme="majorBidi" w:cs="Angsana New"/>
          <w:sz w:val="32"/>
          <w:szCs w:val="32"/>
          <w:cs/>
        </w:rPr>
        <w:t xml:space="preserve">13 </w:t>
      </w:r>
      <w:r w:rsidR="0052395D" w:rsidRPr="0052395D">
        <w:rPr>
          <w:rFonts w:asciiTheme="majorBidi" w:hAnsiTheme="majorBidi" w:cstheme="majorBidi"/>
          <w:sz w:val="32"/>
          <w:szCs w:val="32"/>
        </w:rPr>
        <w:t xml:space="preserve">Sequence diagram Admin </w:t>
      </w:r>
      <w:r w:rsidR="0052395D" w:rsidRPr="0052395D">
        <w:rPr>
          <w:rFonts w:asciiTheme="majorBidi" w:hAnsiTheme="majorBidi" w:cs="Angsana New"/>
          <w:sz w:val="32"/>
          <w:szCs w:val="32"/>
          <w:cs/>
        </w:rPr>
        <w:t xml:space="preserve">สำรองข้อมูลของ </w:t>
      </w:r>
      <w:r w:rsidR="0052395D" w:rsidRPr="0052395D">
        <w:rPr>
          <w:rFonts w:asciiTheme="majorBidi" w:hAnsiTheme="majorBidi" w:cstheme="majorBidi"/>
          <w:sz w:val="32"/>
          <w:szCs w:val="32"/>
        </w:rPr>
        <w:t>Tournament</w:t>
      </w:r>
      <w:r w:rsidR="0052395D" w:rsidRPr="0052395D">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Pr>
          <w:rFonts w:asciiTheme="majorBidi" w:hAnsiTheme="majorBidi" w:cstheme="majorBidi" w:hint="cs"/>
          <w:sz w:val="32"/>
          <w:szCs w:val="32"/>
          <w:cs/>
        </w:rPr>
        <w:t>3</w:t>
      </w:r>
    </w:p>
    <w:p w14:paraId="40282999" w14:textId="3B45E1F2"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3.</w:t>
      </w:r>
      <w:r w:rsidR="0098480B" w:rsidRPr="0098480B">
        <w:rPr>
          <w:rFonts w:asciiTheme="majorBidi" w:hAnsiTheme="majorBidi" w:cs="Angsana New"/>
          <w:sz w:val="32"/>
          <w:szCs w:val="32"/>
          <w:cs/>
        </w:rPr>
        <w:t xml:space="preserve">14 </w:t>
      </w:r>
      <w:r w:rsidR="0098480B" w:rsidRPr="0098480B">
        <w:rPr>
          <w:rFonts w:asciiTheme="majorBidi" w:hAnsiTheme="majorBidi" w:cstheme="majorBidi"/>
          <w:sz w:val="32"/>
          <w:szCs w:val="32"/>
        </w:rPr>
        <w:t xml:space="preserve">N-tier Diagram </w:t>
      </w:r>
      <w:r w:rsidR="0098480B" w:rsidRPr="0098480B">
        <w:rPr>
          <w:rFonts w:asciiTheme="majorBidi" w:hAnsiTheme="majorBidi" w:cs="Angsana New"/>
          <w:sz w:val="32"/>
          <w:szCs w:val="32"/>
          <w:cs/>
        </w:rPr>
        <w:t>ของระบบ</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Pr>
          <w:rFonts w:asciiTheme="majorBidi" w:hAnsiTheme="majorBidi" w:cstheme="majorBidi" w:hint="cs"/>
          <w:sz w:val="32"/>
          <w:szCs w:val="32"/>
          <w:cs/>
        </w:rPr>
        <w:t>4</w:t>
      </w:r>
    </w:p>
    <w:p w14:paraId="5FD0AA65" w14:textId="2EFD18AD"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3.</w:t>
      </w:r>
      <w:r w:rsidR="00C02744" w:rsidRPr="00C02744">
        <w:rPr>
          <w:rFonts w:asciiTheme="majorBidi" w:hAnsiTheme="majorBidi" w:cs="Angsana New"/>
          <w:sz w:val="32"/>
          <w:szCs w:val="32"/>
          <w:cs/>
        </w:rPr>
        <w:t xml:space="preserve">15 </w:t>
      </w:r>
      <w:r w:rsidR="00C02744" w:rsidRPr="00C02744">
        <w:rPr>
          <w:rFonts w:asciiTheme="majorBidi" w:hAnsiTheme="majorBidi" w:cstheme="majorBidi"/>
          <w:sz w:val="32"/>
          <w:szCs w:val="32"/>
        </w:rPr>
        <w:t xml:space="preserve">Data model </w:t>
      </w:r>
      <w:r w:rsidR="00C02744" w:rsidRPr="009B4DAE">
        <w:rPr>
          <w:rFonts w:asciiTheme="majorBidi" w:hAnsiTheme="majorBidi" w:cstheme="majorBidi"/>
          <w:sz w:val="32"/>
          <w:szCs w:val="32"/>
          <w:cs/>
        </w:rPr>
        <w:t>ของระบบ</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607F31">
        <w:rPr>
          <w:rFonts w:asciiTheme="majorBidi" w:hAnsiTheme="majorBidi" w:cstheme="majorBidi" w:hint="cs"/>
          <w:sz w:val="32"/>
          <w:szCs w:val="32"/>
          <w:cs/>
        </w:rPr>
        <w:t>5</w:t>
      </w:r>
    </w:p>
    <w:p w14:paraId="6325E065" w14:textId="5D5F4228" w:rsidR="002F5FD5" w:rsidRDefault="002F5FD5" w:rsidP="002F5FD5">
      <w:pPr>
        <w:spacing w:after="0"/>
        <w:rPr>
          <w:rFonts w:asciiTheme="majorBidi" w:hAnsiTheme="majorBidi" w:cstheme="majorBidi"/>
          <w:sz w:val="32"/>
          <w:szCs w:val="32"/>
          <w:cs/>
        </w:rPr>
      </w:pPr>
      <w:r>
        <w:rPr>
          <w:rFonts w:asciiTheme="majorBidi" w:hAnsiTheme="majorBidi" w:cstheme="majorBidi" w:hint="cs"/>
          <w:sz w:val="32"/>
          <w:szCs w:val="32"/>
          <w:cs/>
        </w:rPr>
        <w:t>3.</w:t>
      </w:r>
      <w:r w:rsidR="00DD6CF8" w:rsidRPr="00DD6CF8">
        <w:rPr>
          <w:rFonts w:asciiTheme="majorBidi" w:hAnsiTheme="majorBidi" w:cs="Angsana New"/>
          <w:sz w:val="32"/>
          <w:szCs w:val="32"/>
          <w:cs/>
        </w:rPr>
        <w:t xml:space="preserve">16 หน้า </w:t>
      </w:r>
      <w:r w:rsidR="00DD6CF8" w:rsidRPr="00DD6CF8">
        <w:rPr>
          <w:rFonts w:asciiTheme="majorBidi" w:hAnsiTheme="majorBidi" w:cstheme="majorBidi"/>
          <w:sz w:val="32"/>
          <w:szCs w:val="32"/>
        </w:rPr>
        <w:t>Login</w:t>
      </w:r>
      <w:r w:rsidR="00DD6CF8" w:rsidRPr="00DD6CF8">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607F31">
        <w:rPr>
          <w:rFonts w:asciiTheme="majorBidi" w:hAnsiTheme="majorBidi" w:cstheme="majorBidi" w:hint="cs"/>
          <w:sz w:val="32"/>
          <w:szCs w:val="32"/>
          <w:cs/>
        </w:rPr>
        <w:t>6</w:t>
      </w:r>
    </w:p>
    <w:p w14:paraId="3F1E7EA0" w14:textId="206E2254"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3</w:t>
      </w:r>
      <w:r w:rsidR="00DF2951" w:rsidRPr="00DF2951">
        <w:rPr>
          <w:rFonts w:asciiTheme="majorBidi" w:hAnsiTheme="majorBidi" w:cs="Angsana New"/>
          <w:sz w:val="32"/>
          <w:szCs w:val="32"/>
          <w:cs/>
        </w:rPr>
        <w:t xml:space="preserve">.17 หน้า </w:t>
      </w:r>
      <w:r w:rsidR="00DF2951" w:rsidRPr="00DF2951">
        <w:rPr>
          <w:rFonts w:asciiTheme="majorBidi" w:hAnsiTheme="majorBidi" w:cstheme="majorBidi"/>
          <w:sz w:val="32"/>
          <w:szCs w:val="32"/>
        </w:rPr>
        <w:t>Register</w:t>
      </w:r>
      <w:r w:rsidR="00DF2951" w:rsidRPr="00DF2951">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607F31">
        <w:rPr>
          <w:rFonts w:asciiTheme="majorBidi" w:hAnsiTheme="majorBidi" w:cstheme="majorBidi" w:hint="cs"/>
          <w:sz w:val="32"/>
          <w:szCs w:val="32"/>
          <w:cs/>
        </w:rPr>
        <w:t>6</w:t>
      </w:r>
    </w:p>
    <w:p w14:paraId="0FEC843D" w14:textId="146A00BD"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3.</w:t>
      </w:r>
      <w:r w:rsidR="00A36182" w:rsidRPr="00A36182">
        <w:rPr>
          <w:rFonts w:asciiTheme="majorBidi" w:hAnsiTheme="majorBidi" w:cs="Angsana New"/>
          <w:sz w:val="32"/>
          <w:szCs w:val="32"/>
          <w:cs/>
        </w:rPr>
        <w:t xml:space="preserve">18 หน้า </w:t>
      </w:r>
      <w:r w:rsidR="00A36182" w:rsidRPr="00A36182">
        <w:rPr>
          <w:rFonts w:asciiTheme="majorBidi" w:hAnsiTheme="majorBidi" w:cstheme="majorBidi"/>
          <w:sz w:val="32"/>
          <w:szCs w:val="32"/>
        </w:rPr>
        <w:t>Landing Page</w:t>
      </w:r>
      <w:r w:rsidR="00A36182" w:rsidRPr="00A36182">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607F31">
        <w:rPr>
          <w:rFonts w:asciiTheme="majorBidi" w:hAnsiTheme="majorBidi" w:cstheme="majorBidi" w:hint="cs"/>
          <w:sz w:val="32"/>
          <w:szCs w:val="32"/>
          <w:cs/>
        </w:rPr>
        <w:t>7</w:t>
      </w:r>
    </w:p>
    <w:p w14:paraId="7F99CFE7" w14:textId="72708811" w:rsidR="002F5FD5" w:rsidRDefault="002F5FD5" w:rsidP="002F5FD5">
      <w:pPr>
        <w:spacing w:after="0"/>
        <w:rPr>
          <w:rFonts w:asciiTheme="majorBidi" w:hAnsiTheme="majorBidi" w:cstheme="majorBidi"/>
          <w:sz w:val="32"/>
          <w:szCs w:val="32"/>
          <w:cs/>
        </w:rPr>
      </w:pPr>
      <w:r>
        <w:rPr>
          <w:rFonts w:asciiTheme="majorBidi" w:hAnsiTheme="majorBidi" w:cstheme="majorBidi" w:hint="cs"/>
          <w:sz w:val="32"/>
          <w:szCs w:val="32"/>
          <w:cs/>
        </w:rPr>
        <w:t>3.</w:t>
      </w:r>
      <w:r w:rsidR="00FA1F66" w:rsidRPr="00FA1F66">
        <w:rPr>
          <w:rFonts w:asciiTheme="majorBidi" w:hAnsiTheme="majorBidi" w:cs="Angsana New"/>
          <w:sz w:val="32"/>
          <w:szCs w:val="32"/>
          <w:cs/>
        </w:rPr>
        <w:t xml:space="preserve">19 หน้า </w:t>
      </w:r>
      <w:r w:rsidR="00FA1F66" w:rsidRPr="00FA1F66">
        <w:rPr>
          <w:rFonts w:asciiTheme="majorBidi" w:hAnsiTheme="majorBidi" w:cstheme="majorBidi"/>
          <w:sz w:val="32"/>
          <w:szCs w:val="32"/>
        </w:rPr>
        <w:t xml:space="preserve">Landing Page </w:t>
      </w:r>
      <w:r w:rsidR="00FA1F66" w:rsidRPr="00FA1F66">
        <w:rPr>
          <w:rFonts w:asciiTheme="majorBidi" w:hAnsiTheme="majorBidi" w:cs="Angsana New"/>
          <w:sz w:val="32"/>
          <w:szCs w:val="32"/>
          <w:cs/>
        </w:rPr>
        <w:t xml:space="preserve">สำหรับ </w:t>
      </w:r>
      <w:r w:rsidR="00FA1F66" w:rsidRPr="00FA1F66">
        <w:rPr>
          <w:rFonts w:asciiTheme="majorBidi" w:hAnsiTheme="majorBidi" w:cstheme="majorBidi"/>
          <w:sz w:val="32"/>
          <w:szCs w:val="32"/>
        </w:rPr>
        <w:t>Tournament Director</w:t>
      </w:r>
      <w:r w:rsidR="00FA1F66" w:rsidRPr="00FA1F66">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607F31">
        <w:rPr>
          <w:rFonts w:asciiTheme="majorBidi" w:hAnsiTheme="majorBidi" w:cstheme="majorBidi" w:hint="cs"/>
          <w:sz w:val="32"/>
          <w:szCs w:val="32"/>
          <w:cs/>
        </w:rPr>
        <w:t>7</w:t>
      </w:r>
    </w:p>
    <w:p w14:paraId="329F4937" w14:textId="5E8D51D1" w:rsidR="002F5FD5" w:rsidRDefault="002F5FD5" w:rsidP="002F5FD5">
      <w:pPr>
        <w:spacing w:after="0"/>
        <w:rPr>
          <w:rFonts w:asciiTheme="majorBidi" w:hAnsiTheme="majorBidi" w:cstheme="majorBidi"/>
          <w:sz w:val="32"/>
          <w:szCs w:val="32"/>
          <w:cs/>
        </w:rPr>
      </w:pPr>
      <w:r>
        <w:rPr>
          <w:rFonts w:asciiTheme="majorBidi" w:hAnsiTheme="majorBidi" w:cstheme="majorBidi" w:hint="cs"/>
          <w:sz w:val="32"/>
          <w:szCs w:val="32"/>
          <w:cs/>
        </w:rPr>
        <w:t>3.</w:t>
      </w:r>
      <w:r w:rsidR="00A52C7B" w:rsidRPr="00A52C7B">
        <w:rPr>
          <w:rFonts w:asciiTheme="majorBidi" w:hAnsiTheme="majorBidi" w:cs="Angsana New"/>
          <w:sz w:val="32"/>
          <w:szCs w:val="32"/>
          <w:cs/>
        </w:rPr>
        <w:t xml:space="preserve">20 หน้ารายการ </w:t>
      </w:r>
      <w:r w:rsidR="00A52C7B" w:rsidRPr="00A52C7B">
        <w:rPr>
          <w:rFonts w:asciiTheme="majorBidi" w:hAnsiTheme="majorBidi" w:cstheme="majorBidi"/>
          <w:sz w:val="32"/>
          <w:szCs w:val="32"/>
        </w:rPr>
        <w:t>Tournament</w:t>
      </w:r>
      <w:r w:rsidR="00A52C7B" w:rsidRPr="00A52C7B">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607F31">
        <w:rPr>
          <w:rFonts w:asciiTheme="majorBidi" w:hAnsiTheme="majorBidi" w:cstheme="majorBidi" w:hint="cs"/>
          <w:sz w:val="32"/>
          <w:szCs w:val="32"/>
          <w:cs/>
        </w:rPr>
        <w:t>8</w:t>
      </w:r>
    </w:p>
    <w:p w14:paraId="23C881B3" w14:textId="551C98DD"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3.</w:t>
      </w:r>
      <w:r w:rsidR="000C5F9A" w:rsidRPr="000C5F9A">
        <w:rPr>
          <w:rFonts w:asciiTheme="majorBidi" w:hAnsiTheme="majorBidi" w:cs="Angsana New"/>
          <w:sz w:val="32"/>
          <w:szCs w:val="32"/>
          <w:cs/>
        </w:rPr>
        <w:t xml:space="preserve">21 หน้าห้องเตรียมตัวการแข่งขัน สำหรับผู้เล่น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607F31">
        <w:rPr>
          <w:rFonts w:asciiTheme="majorBidi" w:hAnsiTheme="majorBidi" w:cstheme="majorBidi" w:hint="cs"/>
          <w:sz w:val="32"/>
          <w:szCs w:val="32"/>
          <w:cs/>
        </w:rPr>
        <w:t>8</w:t>
      </w:r>
    </w:p>
    <w:p w14:paraId="5E2464C6" w14:textId="1E595CCE"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3</w:t>
      </w:r>
      <w:r w:rsidR="00060993">
        <w:rPr>
          <w:rFonts w:asciiTheme="majorBidi" w:hAnsiTheme="majorBidi" w:cstheme="majorBidi" w:hint="cs"/>
          <w:sz w:val="32"/>
          <w:szCs w:val="32"/>
          <w:cs/>
        </w:rPr>
        <w:t>.</w:t>
      </w:r>
      <w:r w:rsidR="00060993" w:rsidRPr="00060993">
        <w:rPr>
          <w:rFonts w:asciiTheme="majorBidi" w:hAnsiTheme="majorBidi" w:cs="Angsana New"/>
          <w:sz w:val="32"/>
          <w:szCs w:val="32"/>
          <w:cs/>
        </w:rPr>
        <w:t>22 หน้าห้องเตรียมตัวการแข่งขัน สำหรับผู้รับชม</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607F31">
        <w:rPr>
          <w:rFonts w:asciiTheme="majorBidi" w:hAnsiTheme="majorBidi" w:cstheme="majorBidi" w:hint="cs"/>
          <w:sz w:val="32"/>
          <w:szCs w:val="32"/>
          <w:cs/>
        </w:rPr>
        <w:t>9</w:t>
      </w:r>
    </w:p>
    <w:p w14:paraId="353AFB56" w14:textId="6C2C6EB9" w:rsidR="002F5FD5" w:rsidRDefault="002F5FD5" w:rsidP="002F5FD5">
      <w:pPr>
        <w:spacing w:after="0"/>
        <w:rPr>
          <w:rFonts w:asciiTheme="majorBidi" w:hAnsiTheme="majorBidi" w:cstheme="majorBidi"/>
          <w:sz w:val="32"/>
          <w:szCs w:val="32"/>
          <w:cs/>
        </w:rPr>
      </w:pPr>
      <w:r>
        <w:rPr>
          <w:rFonts w:asciiTheme="majorBidi" w:hAnsiTheme="majorBidi" w:cstheme="majorBidi" w:hint="cs"/>
          <w:sz w:val="32"/>
          <w:szCs w:val="32"/>
          <w:cs/>
        </w:rPr>
        <w:t>3.</w:t>
      </w:r>
      <w:r w:rsidR="000C5BD3" w:rsidRPr="000C5BD3">
        <w:rPr>
          <w:rFonts w:asciiTheme="majorBidi" w:hAnsiTheme="majorBidi" w:cs="Angsana New"/>
          <w:sz w:val="32"/>
          <w:szCs w:val="32"/>
          <w:cs/>
        </w:rPr>
        <w:t xml:space="preserve">23 </w:t>
      </w:r>
      <w:proofErr w:type="spellStart"/>
      <w:r w:rsidR="000C5BD3" w:rsidRPr="000C5BD3">
        <w:rPr>
          <w:rFonts w:asciiTheme="majorBidi" w:hAnsiTheme="majorBidi" w:cs="Angsana New"/>
          <w:sz w:val="32"/>
          <w:szCs w:val="32"/>
          <w:cs/>
        </w:rPr>
        <w:t>ป็</w:t>
      </w:r>
      <w:proofErr w:type="spellEnd"/>
      <w:r w:rsidR="000C5BD3" w:rsidRPr="000C5BD3">
        <w:rPr>
          <w:rFonts w:asciiTheme="majorBidi" w:hAnsiTheme="majorBidi" w:cs="Angsana New"/>
          <w:sz w:val="32"/>
          <w:szCs w:val="32"/>
          <w:cs/>
        </w:rPr>
        <w:t>อป</w:t>
      </w:r>
      <w:proofErr w:type="spellStart"/>
      <w:r w:rsidR="000C5BD3" w:rsidRPr="000C5BD3">
        <w:rPr>
          <w:rFonts w:asciiTheme="majorBidi" w:hAnsiTheme="majorBidi" w:cs="Angsana New"/>
          <w:sz w:val="32"/>
          <w:szCs w:val="32"/>
          <w:cs/>
        </w:rPr>
        <w:t>อัพ</w:t>
      </w:r>
      <w:proofErr w:type="spellEnd"/>
      <w:r w:rsidR="000C5BD3" w:rsidRPr="000C5BD3">
        <w:rPr>
          <w:rFonts w:asciiTheme="majorBidi" w:hAnsiTheme="majorBidi" w:cs="Angsana New"/>
          <w:sz w:val="32"/>
          <w:szCs w:val="32"/>
          <w:cs/>
        </w:rPr>
        <w:t xml:space="preserve">แสดงตัวเลือกการสร้าง </w:t>
      </w:r>
      <w:r w:rsidR="000C5BD3" w:rsidRPr="000C5BD3">
        <w:rPr>
          <w:rFonts w:asciiTheme="majorBidi" w:hAnsiTheme="majorBidi" w:cstheme="majorBidi"/>
          <w:sz w:val="32"/>
          <w:szCs w:val="32"/>
        </w:rPr>
        <w:t>Tournament</w:t>
      </w:r>
      <w:r w:rsidR="000C5BD3" w:rsidRPr="000C5BD3">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sidR="00607F31">
        <w:rPr>
          <w:rFonts w:asciiTheme="majorBidi" w:hAnsiTheme="majorBidi" w:cstheme="majorBidi" w:hint="cs"/>
          <w:sz w:val="32"/>
          <w:szCs w:val="32"/>
          <w:cs/>
        </w:rPr>
        <w:t>9</w:t>
      </w:r>
    </w:p>
    <w:p w14:paraId="32C8F24D" w14:textId="6C65A3D5"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lastRenderedPageBreak/>
        <w:t>3.</w:t>
      </w:r>
      <w:r w:rsidR="000F4258" w:rsidRPr="000F4258">
        <w:rPr>
          <w:rFonts w:asciiTheme="majorBidi" w:hAnsiTheme="majorBidi" w:cs="Angsana New"/>
          <w:sz w:val="32"/>
          <w:szCs w:val="32"/>
          <w:cs/>
        </w:rPr>
        <w:t xml:space="preserve">24 </w:t>
      </w:r>
      <w:proofErr w:type="spellStart"/>
      <w:r w:rsidR="000F4258" w:rsidRPr="000F4258">
        <w:rPr>
          <w:rFonts w:asciiTheme="majorBidi" w:hAnsiTheme="majorBidi" w:cs="Angsana New"/>
          <w:sz w:val="32"/>
          <w:szCs w:val="32"/>
          <w:cs/>
        </w:rPr>
        <w:t>ป็</w:t>
      </w:r>
      <w:proofErr w:type="spellEnd"/>
      <w:r w:rsidR="000F4258" w:rsidRPr="000F4258">
        <w:rPr>
          <w:rFonts w:asciiTheme="majorBidi" w:hAnsiTheme="majorBidi" w:cs="Angsana New"/>
          <w:sz w:val="32"/>
          <w:szCs w:val="32"/>
          <w:cs/>
        </w:rPr>
        <w:t>อป</w:t>
      </w:r>
      <w:proofErr w:type="spellStart"/>
      <w:r w:rsidR="000F4258" w:rsidRPr="000F4258">
        <w:rPr>
          <w:rFonts w:asciiTheme="majorBidi" w:hAnsiTheme="majorBidi" w:cs="Angsana New"/>
          <w:sz w:val="32"/>
          <w:szCs w:val="32"/>
          <w:cs/>
        </w:rPr>
        <w:t>อัพ</w:t>
      </w:r>
      <w:proofErr w:type="spellEnd"/>
      <w:r w:rsidR="000F4258" w:rsidRPr="000F4258">
        <w:rPr>
          <w:rFonts w:asciiTheme="majorBidi" w:hAnsiTheme="majorBidi" w:cs="Angsana New"/>
          <w:sz w:val="32"/>
          <w:szCs w:val="32"/>
          <w:cs/>
        </w:rPr>
        <w:t xml:space="preserve">การสร้าง / แก้ไขรายละเอียด </w:t>
      </w:r>
      <w:r w:rsidR="000F4258" w:rsidRPr="000F4258">
        <w:rPr>
          <w:rFonts w:asciiTheme="majorBidi" w:hAnsiTheme="majorBidi" w:cstheme="majorBidi"/>
          <w:sz w:val="32"/>
          <w:szCs w:val="32"/>
        </w:rPr>
        <w:t>Tournament</w:t>
      </w:r>
      <w:r w:rsidR="000F4258" w:rsidRPr="000F4258">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607F31">
        <w:rPr>
          <w:rFonts w:asciiTheme="majorBidi" w:hAnsiTheme="majorBidi" w:cstheme="majorBidi" w:hint="cs"/>
          <w:sz w:val="32"/>
          <w:szCs w:val="32"/>
          <w:cs/>
        </w:rPr>
        <w:t>30</w:t>
      </w:r>
    </w:p>
    <w:p w14:paraId="62044891" w14:textId="3ECA62A0"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3.</w:t>
      </w:r>
      <w:r w:rsidR="00A92D5D" w:rsidRPr="00A92D5D">
        <w:rPr>
          <w:rFonts w:asciiTheme="majorBidi" w:hAnsiTheme="majorBidi" w:cs="Angsana New"/>
          <w:sz w:val="32"/>
          <w:szCs w:val="32"/>
          <w:cs/>
        </w:rPr>
        <w:t>25 หน้าต่างการเล่นเกมในช่วงการประมูลไพ่</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607F31">
        <w:rPr>
          <w:rFonts w:asciiTheme="majorBidi" w:hAnsiTheme="majorBidi" w:cstheme="majorBidi" w:hint="cs"/>
          <w:sz w:val="32"/>
          <w:szCs w:val="32"/>
          <w:cs/>
        </w:rPr>
        <w:t>30</w:t>
      </w:r>
    </w:p>
    <w:p w14:paraId="5960BF49" w14:textId="48801FC7" w:rsidR="002F5FD5" w:rsidRDefault="002F5FD5" w:rsidP="002F5FD5">
      <w:pPr>
        <w:spacing w:after="0"/>
        <w:rPr>
          <w:rFonts w:asciiTheme="majorBidi" w:hAnsiTheme="majorBidi" w:cstheme="majorBidi"/>
          <w:sz w:val="32"/>
          <w:szCs w:val="32"/>
          <w:cs/>
        </w:rPr>
      </w:pPr>
      <w:r>
        <w:rPr>
          <w:rFonts w:asciiTheme="majorBidi" w:hAnsiTheme="majorBidi" w:cstheme="majorBidi" w:hint="cs"/>
          <w:sz w:val="32"/>
          <w:szCs w:val="32"/>
          <w:cs/>
        </w:rPr>
        <w:t>3</w:t>
      </w:r>
      <w:r w:rsidR="00342A57">
        <w:rPr>
          <w:rFonts w:asciiTheme="majorBidi" w:hAnsiTheme="majorBidi" w:cstheme="majorBidi" w:hint="cs"/>
          <w:sz w:val="32"/>
          <w:szCs w:val="32"/>
          <w:cs/>
        </w:rPr>
        <w:t>.</w:t>
      </w:r>
      <w:r w:rsidR="00342A57" w:rsidRPr="00342A57">
        <w:rPr>
          <w:rFonts w:asciiTheme="majorBidi" w:hAnsiTheme="majorBidi" w:cs="Angsana New"/>
          <w:sz w:val="32"/>
          <w:szCs w:val="32"/>
          <w:cs/>
        </w:rPr>
        <w:t>26 หน้าต่างการเล่นเกมในช่วงการลงไพ่</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607F31">
        <w:rPr>
          <w:rFonts w:asciiTheme="majorBidi" w:hAnsiTheme="majorBidi" w:cstheme="majorBidi" w:hint="cs"/>
          <w:sz w:val="32"/>
          <w:szCs w:val="32"/>
          <w:cs/>
        </w:rPr>
        <w:t>31</w:t>
      </w:r>
    </w:p>
    <w:p w14:paraId="6F9740D6" w14:textId="4C18AC7B"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 xml:space="preserve">3.27 </w:t>
      </w:r>
      <w:r w:rsidR="00C05A7A" w:rsidRPr="00C05A7A">
        <w:rPr>
          <w:rFonts w:asciiTheme="majorBidi" w:hAnsiTheme="majorBidi" w:cs="Angsana New"/>
          <w:sz w:val="32"/>
          <w:szCs w:val="32"/>
          <w:cs/>
        </w:rPr>
        <w:t>หน้าต่างการเล่นเกมในช่วงการลงไพ่เมื่อมีการลงไพ่</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607F31">
        <w:rPr>
          <w:rFonts w:asciiTheme="majorBidi" w:hAnsiTheme="majorBidi" w:cstheme="majorBidi" w:hint="cs"/>
          <w:sz w:val="32"/>
          <w:szCs w:val="32"/>
          <w:cs/>
        </w:rPr>
        <w:t>31</w:t>
      </w:r>
    </w:p>
    <w:p w14:paraId="189F5279" w14:textId="2418D409"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 xml:space="preserve">3.28 </w:t>
      </w:r>
      <w:r w:rsidR="00C05A7A" w:rsidRPr="00C05A7A">
        <w:rPr>
          <w:rFonts w:asciiTheme="majorBidi" w:hAnsiTheme="majorBidi" w:cs="Angsana New"/>
          <w:sz w:val="32"/>
          <w:szCs w:val="32"/>
          <w:cs/>
        </w:rPr>
        <w:t xml:space="preserve">หน้าต่างการเล่นเกมในการติดต่อกับ </w:t>
      </w:r>
      <w:r w:rsidR="00C05A7A" w:rsidRPr="00C05A7A">
        <w:rPr>
          <w:rFonts w:asciiTheme="majorBidi" w:hAnsiTheme="majorBidi" w:cstheme="majorBidi"/>
          <w:sz w:val="32"/>
          <w:szCs w:val="32"/>
        </w:rPr>
        <w:t>Tournament Director</w:t>
      </w:r>
      <w:r w:rsidR="00C05A7A" w:rsidRPr="00C05A7A">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607F31">
        <w:rPr>
          <w:rFonts w:asciiTheme="majorBidi" w:hAnsiTheme="majorBidi" w:cstheme="majorBidi" w:hint="cs"/>
          <w:sz w:val="32"/>
          <w:szCs w:val="32"/>
          <w:cs/>
        </w:rPr>
        <w:t>32</w:t>
      </w:r>
    </w:p>
    <w:p w14:paraId="332BA1D5" w14:textId="38362C17" w:rsidR="002F5FD5" w:rsidRDefault="002F5FD5" w:rsidP="002F5FD5">
      <w:pPr>
        <w:spacing w:after="0"/>
        <w:rPr>
          <w:rFonts w:asciiTheme="majorBidi" w:hAnsiTheme="majorBidi" w:cstheme="majorBidi"/>
          <w:sz w:val="32"/>
          <w:szCs w:val="32"/>
          <w:cs/>
        </w:rPr>
      </w:pPr>
      <w:r>
        <w:rPr>
          <w:rFonts w:asciiTheme="majorBidi" w:hAnsiTheme="majorBidi" w:cstheme="majorBidi" w:hint="cs"/>
          <w:sz w:val="32"/>
          <w:szCs w:val="32"/>
          <w:cs/>
        </w:rPr>
        <w:t xml:space="preserve">3.29 </w:t>
      </w:r>
      <w:r w:rsidR="004C083C" w:rsidRPr="004C083C">
        <w:rPr>
          <w:rFonts w:asciiTheme="majorBidi" w:hAnsiTheme="majorBidi" w:cs="Angsana New"/>
          <w:sz w:val="32"/>
          <w:szCs w:val="32"/>
          <w:cs/>
        </w:rPr>
        <w:t>หน้าต่างการเล่นเกมช่วงการแสดงบอร์ดคะแนน</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607F31">
        <w:rPr>
          <w:rFonts w:asciiTheme="majorBidi" w:hAnsiTheme="majorBidi" w:cstheme="majorBidi" w:hint="cs"/>
          <w:sz w:val="32"/>
          <w:szCs w:val="32"/>
          <w:cs/>
        </w:rPr>
        <w:t>32</w:t>
      </w:r>
    </w:p>
    <w:p w14:paraId="709D1741" w14:textId="342AC6DE" w:rsidR="002F5FD5" w:rsidRDefault="002F5FD5" w:rsidP="002F5FD5">
      <w:pPr>
        <w:spacing w:after="0"/>
        <w:rPr>
          <w:rFonts w:asciiTheme="majorBidi" w:hAnsiTheme="majorBidi" w:cstheme="majorBidi"/>
          <w:sz w:val="32"/>
          <w:szCs w:val="32"/>
          <w:cs/>
        </w:rPr>
      </w:pPr>
      <w:r>
        <w:rPr>
          <w:rFonts w:asciiTheme="majorBidi" w:hAnsiTheme="majorBidi" w:cstheme="majorBidi" w:hint="cs"/>
          <w:sz w:val="32"/>
          <w:szCs w:val="32"/>
          <w:cs/>
        </w:rPr>
        <w:t xml:space="preserve">3.30 </w:t>
      </w:r>
      <w:r w:rsidR="00B07A82" w:rsidRPr="00B07A82">
        <w:rPr>
          <w:rFonts w:asciiTheme="majorBidi" w:hAnsiTheme="majorBidi" w:cs="Angsana New"/>
          <w:sz w:val="32"/>
          <w:szCs w:val="32"/>
          <w:cs/>
        </w:rPr>
        <w:t>หน้าต่างการเล่นเกมช่วงการแสดงตารางผู้นำคะแนน</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607F31">
        <w:rPr>
          <w:rFonts w:asciiTheme="majorBidi" w:hAnsiTheme="majorBidi" w:cstheme="majorBidi" w:hint="cs"/>
          <w:sz w:val="32"/>
          <w:szCs w:val="32"/>
          <w:cs/>
        </w:rPr>
        <w:t>33</w:t>
      </w:r>
    </w:p>
    <w:p w14:paraId="55920D20" w14:textId="006D28E4"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 xml:space="preserve">3.31 </w:t>
      </w:r>
      <w:r w:rsidR="006B1A7B" w:rsidRPr="006B1A7B">
        <w:rPr>
          <w:rFonts w:asciiTheme="majorBidi" w:hAnsiTheme="majorBidi" w:cs="Angsana New"/>
          <w:sz w:val="32"/>
          <w:szCs w:val="32"/>
          <w:cs/>
        </w:rPr>
        <w:t xml:space="preserve">หน้าต่างการเล่นเกมของ </w:t>
      </w:r>
      <w:r w:rsidR="006B1A7B" w:rsidRPr="006B1A7B">
        <w:rPr>
          <w:rFonts w:asciiTheme="majorBidi" w:hAnsiTheme="majorBidi" w:cstheme="majorBidi"/>
          <w:sz w:val="32"/>
          <w:szCs w:val="32"/>
        </w:rPr>
        <w:t xml:space="preserve">Tournament Director </w:t>
      </w:r>
      <w:r w:rsidR="006B1A7B" w:rsidRPr="006B1A7B">
        <w:rPr>
          <w:rFonts w:asciiTheme="majorBidi" w:hAnsiTheme="majorBidi" w:cs="Angsana New"/>
          <w:sz w:val="32"/>
          <w:szCs w:val="32"/>
          <w:cs/>
        </w:rPr>
        <w:t>ในการแสดงเวลาที่เหลือ</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607F31">
        <w:rPr>
          <w:rFonts w:asciiTheme="majorBidi" w:hAnsiTheme="majorBidi" w:cstheme="majorBidi" w:hint="cs"/>
          <w:sz w:val="32"/>
          <w:szCs w:val="32"/>
          <w:cs/>
        </w:rPr>
        <w:t>33</w:t>
      </w:r>
    </w:p>
    <w:p w14:paraId="5F0E6FD9" w14:textId="5BC00DA0"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 xml:space="preserve">3.32 </w:t>
      </w:r>
      <w:r w:rsidR="006B1A7B" w:rsidRPr="006B1A7B">
        <w:rPr>
          <w:rFonts w:asciiTheme="majorBidi" w:hAnsiTheme="majorBidi" w:cs="Angsana New"/>
          <w:sz w:val="32"/>
          <w:szCs w:val="32"/>
          <w:cs/>
        </w:rPr>
        <w:t xml:space="preserve">หน้าแสดงการสรุปตารางคะแนนของ </w:t>
      </w:r>
      <w:r w:rsidR="006B1A7B" w:rsidRPr="006B1A7B">
        <w:rPr>
          <w:rFonts w:asciiTheme="majorBidi" w:hAnsiTheme="majorBidi" w:cstheme="majorBidi"/>
          <w:sz w:val="32"/>
          <w:szCs w:val="32"/>
        </w:rPr>
        <w:t>Tournament Director</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607F31">
        <w:rPr>
          <w:rFonts w:asciiTheme="majorBidi" w:hAnsiTheme="majorBidi" w:cstheme="majorBidi" w:hint="cs"/>
          <w:sz w:val="32"/>
          <w:szCs w:val="32"/>
          <w:cs/>
        </w:rPr>
        <w:t>34</w:t>
      </w:r>
    </w:p>
    <w:p w14:paraId="47E5AEE6" w14:textId="63223BC6" w:rsidR="002F5FD5" w:rsidRDefault="002F5FD5" w:rsidP="002F5FD5">
      <w:pPr>
        <w:spacing w:after="0"/>
        <w:rPr>
          <w:rFonts w:asciiTheme="majorBidi" w:hAnsiTheme="majorBidi" w:cstheme="majorBidi"/>
          <w:sz w:val="32"/>
          <w:szCs w:val="32"/>
          <w:cs/>
        </w:rPr>
      </w:pPr>
      <w:r>
        <w:rPr>
          <w:rFonts w:asciiTheme="majorBidi" w:hAnsiTheme="majorBidi" w:cstheme="majorBidi" w:hint="cs"/>
          <w:sz w:val="32"/>
          <w:szCs w:val="32"/>
          <w:cs/>
        </w:rPr>
        <w:t xml:space="preserve">3.33 </w:t>
      </w:r>
      <w:r w:rsidR="006B1A7B" w:rsidRPr="006B1A7B">
        <w:rPr>
          <w:rFonts w:asciiTheme="majorBidi" w:hAnsiTheme="majorBidi" w:cs="Angsana New"/>
          <w:sz w:val="32"/>
          <w:szCs w:val="32"/>
          <w:cs/>
        </w:rPr>
        <w:t>หน้าตารางการเลือกเข้าชมเกมของผู้ชม</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607F31">
        <w:rPr>
          <w:rFonts w:asciiTheme="majorBidi" w:hAnsiTheme="majorBidi" w:cstheme="majorBidi" w:hint="cs"/>
          <w:sz w:val="32"/>
          <w:szCs w:val="32"/>
          <w:cs/>
        </w:rPr>
        <w:t>34</w:t>
      </w:r>
    </w:p>
    <w:p w14:paraId="517389F1" w14:textId="29921A95"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 xml:space="preserve">3.34 </w:t>
      </w:r>
      <w:r w:rsidR="006B1A7B" w:rsidRPr="006B1A7B">
        <w:rPr>
          <w:rFonts w:asciiTheme="majorBidi" w:hAnsiTheme="majorBidi" w:cs="Angsana New"/>
          <w:sz w:val="32"/>
          <w:szCs w:val="32"/>
          <w:cs/>
        </w:rPr>
        <w:t>หน้าการรับชมเกมของผู้เข้าชม</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sidR="00607F31">
        <w:rPr>
          <w:rFonts w:asciiTheme="majorBidi" w:hAnsiTheme="majorBidi" w:cstheme="majorBidi" w:hint="cs"/>
          <w:sz w:val="32"/>
          <w:szCs w:val="32"/>
          <w:cs/>
        </w:rPr>
        <w:t>35</w:t>
      </w:r>
    </w:p>
    <w:p w14:paraId="587FBAF7" w14:textId="4B934F86" w:rsidR="002F5FD5" w:rsidRDefault="002F5FD5" w:rsidP="002F5FD5">
      <w:pPr>
        <w:spacing w:after="0"/>
        <w:rPr>
          <w:rFonts w:asciiTheme="majorBidi" w:hAnsiTheme="majorBidi" w:cstheme="majorBidi" w:hint="cs"/>
          <w:sz w:val="32"/>
          <w:szCs w:val="32"/>
          <w:cs/>
        </w:rPr>
      </w:pPr>
      <w:r>
        <w:rPr>
          <w:rFonts w:asciiTheme="majorBidi" w:hAnsiTheme="majorBidi" w:cstheme="majorBidi" w:hint="cs"/>
          <w:sz w:val="32"/>
          <w:szCs w:val="32"/>
          <w:cs/>
        </w:rPr>
        <w:t xml:space="preserve">3.35 </w:t>
      </w:r>
      <w:r w:rsidR="009F6CE7" w:rsidRPr="009F6CE7">
        <w:rPr>
          <w:rFonts w:asciiTheme="majorBidi" w:hAnsiTheme="majorBidi" w:cs="Angsana New"/>
          <w:sz w:val="32"/>
          <w:szCs w:val="32"/>
          <w:cs/>
        </w:rPr>
        <w:t xml:space="preserve">หน้า </w:t>
      </w:r>
      <w:r w:rsidR="009F6CE7" w:rsidRPr="009F6CE7">
        <w:rPr>
          <w:rFonts w:asciiTheme="majorBidi" w:hAnsiTheme="majorBidi" w:cstheme="majorBidi"/>
          <w:sz w:val="32"/>
          <w:szCs w:val="32"/>
        </w:rPr>
        <w:t xml:space="preserve">Landing Page </w:t>
      </w:r>
      <w:r w:rsidR="009F6CE7" w:rsidRPr="009F6CE7">
        <w:rPr>
          <w:rFonts w:asciiTheme="majorBidi" w:hAnsiTheme="majorBidi" w:cs="Angsana New"/>
          <w:sz w:val="32"/>
          <w:szCs w:val="32"/>
          <w:cs/>
        </w:rPr>
        <w:t xml:space="preserve">สำหรับ </w:t>
      </w:r>
      <w:r w:rsidR="009F6CE7" w:rsidRPr="009F6CE7">
        <w:rPr>
          <w:rFonts w:asciiTheme="majorBidi" w:hAnsiTheme="majorBidi" w:cstheme="majorBidi"/>
          <w:sz w:val="32"/>
          <w:szCs w:val="32"/>
        </w:rPr>
        <w:t>Admin</w:t>
      </w:r>
      <w:r w:rsidR="009F6CE7" w:rsidRPr="009F6CE7">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Pr>
          <w:rFonts w:asciiTheme="majorBidi" w:hAnsiTheme="majorBidi" w:cstheme="majorBidi" w:hint="cs"/>
          <w:sz w:val="32"/>
          <w:szCs w:val="32"/>
          <w:cs/>
        </w:rPr>
        <w:t>4</w:t>
      </w:r>
    </w:p>
    <w:p w14:paraId="37347C75" w14:textId="11465662" w:rsidR="002F5FD5" w:rsidRDefault="002F5FD5" w:rsidP="002F5FD5">
      <w:pPr>
        <w:spacing w:after="0"/>
        <w:rPr>
          <w:rFonts w:asciiTheme="majorBidi" w:hAnsiTheme="majorBidi" w:cstheme="majorBidi"/>
          <w:sz w:val="32"/>
          <w:szCs w:val="32"/>
          <w:cs/>
        </w:rPr>
      </w:pPr>
      <w:r>
        <w:rPr>
          <w:rFonts w:asciiTheme="majorBidi" w:hAnsiTheme="majorBidi" w:cstheme="majorBidi" w:hint="cs"/>
          <w:sz w:val="32"/>
          <w:szCs w:val="32"/>
          <w:cs/>
        </w:rPr>
        <w:t xml:space="preserve">3.36 </w:t>
      </w:r>
      <w:r w:rsidR="00DB58CB" w:rsidRPr="00DB58CB">
        <w:rPr>
          <w:rFonts w:asciiTheme="majorBidi" w:hAnsiTheme="majorBidi" w:cs="Angsana New"/>
          <w:sz w:val="32"/>
          <w:szCs w:val="32"/>
          <w:cs/>
        </w:rPr>
        <w:t xml:space="preserve">หน้าจัดการ </w:t>
      </w:r>
      <w:r w:rsidR="00DB58CB" w:rsidRPr="00DB58CB">
        <w:rPr>
          <w:rFonts w:asciiTheme="majorBidi" w:hAnsiTheme="majorBidi" w:cstheme="majorBidi"/>
          <w:sz w:val="32"/>
          <w:szCs w:val="32"/>
        </w:rPr>
        <w:t xml:space="preserve">User </w:t>
      </w:r>
      <w:r w:rsidR="00DB58CB" w:rsidRPr="00DB58CB">
        <w:rPr>
          <w:rFonts w:asciiTheme="majorBidi" w:hAnsiTheme="majorBidi" w:cs="Angsana New"/>
          <w:sz w:val="32"/>
          <w:szCs w:val="32"/>
          <w:cs/>
        </w:rPr>
        <w:t xml:space="preserve">สำหรับ </w:t>
      </w:r>
      <w:r w:rsidR="00DB58CB" w:rsidRPr="00DB58CB">
        <w:rPr>
          <w:rFonts w:asciiTheme="majorBidi" w:hAnsiTheme="majorBidi" w:cstheme="majorBidi"/>
          <w:sz w:val="32"/>
          <w:szCs w:val="32"/>
        </w:rPr>
        <w:t>Admin</w:t>
      </w:r>
      <w:r w:rsidR="00DB58CB" w:rsidRPr="00DB58CB">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Pr>
          <w:rFonts w:asciiTheme="majorBidi" w:hAnsiTheme="majorBidi" w:cstheme="majorBidi" w:hint="cs"/>
          <w:sz w:val="32"/>
          <w:szCs w:val="32"/>
          <w:cs/>
        </w:rPr>
        <w:t>5</w:t>
      </w:r>
    </w:p>
    <w:p w14:paraId="16757E0D" w14:textId="603BCE1B" w:rsidR="00033193" w:rsidRDefault="002F5FD5" w:rsidP="009B4DAE">
      <w:pPr>
        <w:spacing w:after="0"/>
        <w:rPr>
          <w:rFonts w:asciiTheme="majorBidi" w:hAnsiTheme="majorBidi" w:cstheme="majorBidi" w:hint="cs"/>
          <w:sz w:val="32"/>
          <w:szCs w:val="32"/>
          <w:cs/>
        </w:rPr>
        <w:sectPr w:rsidR="00033193" w:rsidSect="00BA59F0">
          <w:pgSz w:w="12240" w:h="15840"/>
          <w:pgMar w:top="1440" w:right="1440" w:bottom="1440" w:left="2160" w:header="720" w:footer="720" w:gutter="0"/>
          <w:cols w:space="720"/>
          <w:docGrid w:linePitch="360"/>
        </w:sectPr>
      </w:pPr>
      <w:r>
        <w:rPr>
          <w:rFonts w:asciiTheme="majorBidi" w:hAnsiTheme="majorBidi" w:cstheme="majorBidi" w:hint="cs"/>
          <w:sz w:val="32"/>
          <w:szCs w:val="32"/>
          <w:cs/>
        </w:rPr>
        <w:t xml:space="preserve">3.37 </w:t>
      </w:r>
      <w:r w:rsidR="00DB58CB" w:rsidRPr="00DB58CB">
        <w:rPr>
          <w:rFonts w:asciiTheme="majorBidi" w:hAnsiTheme="majorBidi" w:cs="Angsana New"/>
          <w:sz w:val="32"/>
          <w:szCs w:val="32"/>
          <w:cs/>
        </w:rPr>
        <w:t xml:space="preserve">หน้าจัดการ </w:t>
      </w:r>
      <w:r w:rsidR="00DB58CB" w:rsidRPr="00DB58CB">
        <w:rPr>
          <w:rFonts w:asciiTheme="majorBidi" w:hAnsiTheme="majorBidi" w:cstheme="majorBidi"/>
          <w:sz w:val="32"/>
          <w:szCs w:val="32"/>
        </w:rPr>
        <w:t xml:space="preserve">Tournament </w:t>
      </w:r>
      <w:r w:rsidR="00DB58CB" w:rsidRPr="00DB58CB">
        <w:rPr>
          <w:rFonts w:asciiTheme="majorBidi" w:hAnsiTheme="majorBidi" w:cs="Angsana New"/>
          <w:sz w:val="32"/>
          <w:szCs w:val="32"/>
          <w:cs/>
        </w:rPr>
        <w:t xml:space="preserve">สำหรับ </w:t>
      </w:r>
      <w:r w:rsidR="00DB58CB" w:rsidRPr="00DB58CB">
        <w:rPr>
          <w:rFonts w:asciiTheme="majorBidi" w:hAnsiTheme="majorBidi" w:cstheme="majorBidi"/>
          <w:sz w:val="32"/>
          <w:szCs w:val="32"/>
        </w:rPr>
        <w:t>Admin</w:t>
      </w:r>
      <w:r w:rsidR="00DB58CB" w:rsidRPr="00DB58CB">
        <w:rPr>
          <w:rFonts w:asciiTheme="majorBidi" w:hAnsiTheme="majorBidi" w:cstheme="majorBidi"/>
          <w:sz w:val="32"/>
          <w:szCs w:val="32"/>
        </w:rPr>
        <w:t xml:space="preserve"> </w:t>
      </w:r>
      <w:r w:rsidRPr="00C01A52">
        <w:rPr>
          <w:rFonts w:asciiTheme="majorBidi" w:hAnsiTheme="majorBidi" w:cstheme="majorBidi"/>
          <w:sz w:val="32"/>
          <w:szCs w:val="32"/>
        </w:rPr>
        <w:ptab w:relativeTo="margin" w:alignment="right" w:leader="dot"/>
      </w:r>
      <w:r>
        <w:rPr>
          <w:rFonts w:asciiTheme="majorBidi" w:hAnsiTheme="majorBidi" w:cstheme="majorBidi" w:hint="cs"/>
          <w:sz w:val="32"/>
          <w:szCs w:val="32"/>
          <w:cs/>
        </w:rPr>
        <w:t xml:space="preserve"> </w:t>
      </w:r>
      <w:r>
        <w:rPr>
          <w:rFonts w:asciiTheme="majorBidi" w:hAnsiTheme="majorBidi" w:cstheme="majorBidi"/>
          <w:sz w:val="32"/>
          <w:szCs w:val="32"/>
        </w:rPr>
        <w:t>2</w:t>
      </w:r>
      <w:r>
        <w:rPr>
          <w:rFonts w:asciiTheme="majorBidi" w:hAnsiTheme="majorBidi" w:cstheme="majorBidi" w:hint="cs"/>
          <w:sz w:val="32"/>
          <w:szCs w:val="32"/>
          <w:cs/>
        </w:rPr>
        <w:t>5</w:t>
      </w:r>
    </w:p>
    <w:p w14:paraId="347170FF" w14:textId="77777777" w:rsidR="00FC4B55" w:rsidRDefault="00634149" w:rsidP="00634149">
      <w:pPr>
        <w:spacing w:after="0"/>
        <w:jc w:val="center"/>
        <w:rPr>
          <w:rFonts w:asciiTheme="majorBidi" w:hAnsiTheme="majorBidi" w:cstheme="majorBidi"/>
          <w:b/>
          <w:bCs/>
          <w:sz w:val="40"/>
          <w:szCs w:val="40"/>
        </w:rPr>
      </w:pPr>
      <w:r>
        <w:rPr>
          <w:rFonts w:asciiTheme="majorBidi" w:hAnsiTheme="majorBidi" w:cstheme="majorBidi" w:hint="cs"/>
          <w:b/>
          <w:bCs/>
          <w:sz w:val="40"/>
          <w:szCs w:val="40"/>
          <w:cs/>
        </w:rPr>
        <w:lastRenderedPageBreak/>
        <w:t>บทที่ 1</w:t>
      </w:r>
    </w:p>
    <w:p w14:paraId="7F08A9EB" w14:textId="77777777" w:rsidR="009E4989" w:rsidRDefault="00634149" w:rsidP="009E4989">
      <w:pPr>
        <w:spacing w:after="400"/>
        <w:jc w:val="center"/>
        <w:rPr>
          <w:rFonts w:asciiTheme="majorBidi" w:hAnsiTheme="majorBidi" w:cstheme="majorBidi"/>
          <w:b/>
          <w:bCs/>
          <w:sz w:val="48"/>
          <w:szCs w:val="48"/>
        </w:rPr>
      </w:pPr>
      <w:r>
        <w:rPr>
          <w:rFonts w:asciiTheme="majorBidi" w:hAnsiTheme="majorBidi" w:cstheme="majorBidi" w:hint="cs"/>
          <w:b/>
          <w:bCs/>
          <w:sz w:val="48"/>
          <w:szCs w:val="48"/>
          <w:cs/>
        </w:rPr>
        <w:t>บทนำ</w:t>
      </w:r>
    </w:p>
    <w:p w14:paraId="0A6BA0EC" w14:textId="77777777" w:rsidR="009E4989" w:rsidRDefault="009E4989" w:rsidP="009E4989">
      <w:pPr>
        <w:spacing w:after="0"/>
        <w:rPr>
          <w:rFonts w:asciiTheme="majorBidi" w:hAnsiTheme="majorBidi" w:cstheme="majorBidi"/>
          <w:b/>
          <w:bCs/>
          <w:sz w:val="36"/>
          <w:szCs w:val="36"/>
        </w:rPr>
      </w:pPr>
      <w:r>
        <w:rPr>
          <w:rFonts w:asciiTheme="majorBidi" w:hAnsiTheme="majorBidi" w:cstheme="majorBidi" w:hint="cs"/>
          <w:b/>
          <w:bCs/>
          <w:sz w:val="36"/>
          <w:szCs w:val="36"/>
          <w:cs/>
        </w:rPr>
        <w:t>1.1 ความเป็นมาของปัญหา</w:t>
      </w:r>
    </w:p>
    <w:p w14:paraId="5E093DA6" w14:textId="77777777" w:rsidR="009E4989" w:rsidRPr="006B2B6E" w:rsidRDefault="009E4989" w:rsidP="009E4989">
      <w:pPr>
        <w:spacing w:after="0"/>
        <w:ind w:firstLine="360"/>
        <w:rPr>
          <w:rFonts w:asciiTheme="majorBidi" w:hAnsiTheme="majorBidi" w:cstheme="majorBidi"/>
          <w:b/>
          <w:sz w:val="32"/>
          <w:szCs w:val="32"/>
        </w:rPr>
      </w:pPr>
      <w:r w:rsidRPr="006B2B6E">
        <w:rPr>
          <w:rFonts w:asciiTheme="majorBidi" w:hAnsiTheme="majorBidi" w:cs="Angsana New"/>
          <w:b/>
          <w:sz w:val="32"/>
          <w:szCs w:val="32"/>
          <w:cs/>
        </w:rPr>
        <w:t xml:space="preserve">ในปัจจุบันบริดจ์นั้นเป็นกีฬาไพ่ที่ได้รับความนิยมโดยมีการเรียนการสอนและการจัดการแข่งขันในโรงเรียน ทางคณะผู้จัดทำจึงพัฒนาเว็บแอพพลิเคชันกีฬาบริดจ์โดยใช้ </w:t>
      </w:r>
      <w:r w:rsidRPr="006B2B6E">
        <w:rPr>
          <w:rFonts w:asciiTheme="majorBidi" w:hAnsiTheme="majorBidi" w:cstheme="majorBidi"/>
          <w:bCs/>
          <w:sz w:val="32"/>
          <w:szCs w:val="32"/>
        </w:rPr>
        <w:t>React JS</w:t>
      </w:r>
      <w:r w:rsidRPr="006B2B6E">
        <w:rPr>
          <w:rFonts w:asciiTheme="majorBidi" w:hAnsiTheme="majorBidi" w:cstheme="majorBidi"/>
          <w:b/>
          <w:sz w:val="32"/>
          <w:szCs w:val="32"/>
        </w:rPr>
        <w:t xml:space="preserve"> </w:t>
      </w:r>
      <w:r w:rsidRPr="006B2B6E">
        <w:rPr>
          <w:rFonts w:asciiTheme="majorBidi" w:hAnsiTheme="majorBidi" w:cs="Angsana New"/>
          <w:b/>
          <w:sz w:val="32"/>
          <w:szCs w:val="32"/>
          <w:cs/>
        </w:rPr>
        <w:t>บนบราวเซอร์ เพื่อความสะดวกในการเข้าถึง</w:t>
      </w:r>
      <w:r w:rsidRPr="006B2B6E">
        <w:rPr>
          <w:rFonts w:asciiTheme="majorBidi" w:hAnsiTheme="majorBidi" w:cstheme="majorBidi"/>
          <w:b/>
          <w:sz w:val="32"/>
          <w:szCs w:val="32"/>
        </w:rPr>
        <w:t xml:space="preserve">, </w:t>
      </w:r>
      <w:r w:rsidRPr="006B2B6E">
        <w:rPr>
          <w:rFonts w:asciiTheme="majorBidi" w:hAnsiTheme="majorBidi" w:cs="Angsana New"/>
          <w:b/>
          <w:sz w:val="32"/>
          <w:szCs w:val="32"/>
          <w:cs/>
        </w:rPr>
        <w:t xml:space="preserve">เพื่อใช้ในการเรียนการสอนและเพื่อให้สามารถใช้ในการจัดการแข่งขันได้ แต่เนื่องจากการเล่นกีฬาประเภทนี้ต้องอาศัยอุปกรณ์เฉพาะทางต่าง ๆ </w:t>
      </w:r>
      <w:r>
        <w:rPr>
          <w:rFonts w:asciiTheme="majorBidi" w:hAnsiTheme="majorBidi" w:cs="Angsana New" w:hint="cs"/>
          <w:b/>
          <w:sz w:val="32"/>
          <w:szCs w:val="32"/>
          <w:cs/>
        </w:rPr>
        <w:t>ดังนี้</w:t>
      </w:r>
    </w:p>
    <w:p w14:paraId="238EE0D3" w14:textId="77777777" w:rsidR="009E4989" w:rsidRPr="005A39FF" w:rsidRDefault="009E4989" w:rsidP="000F18AD">
      <w:pPr>
        <w:spacing w:after="0"/>
        <w:ind w:left="397"/>
        <w:rPr>
          <w:rFonts w:asciiTheme="majorBidi" w:hAnsiTheme="majorBidi" w:cstheme="majorBidi"/>
          <w:b/>
          <w:bCs/>
          <w:sz w:val="32"/>
          <w:szCs w:val="32"/>
        </w:rPr>
      </w:pPr>
      <w:r w:rsidRPr="005A39FF">
        <w:rPr>
          <w:rFonts w:asciiTheme="majorBidi" w:hAnsiTheme="majorBidi" w:cstheme="majorBidi" w:hint="cs"/>
          <w:b/>
          <w:bCs/>
          <w:sz w:val="32"/>
          <w:szCs w:val="32"/>
          <w:cs/>
        </w:rPr>
        <w:t>1.</w:t>
      </w:r>
      <w:r>
        <w:rPr>
          <w:rFonts w:asciiTheme="majorBidi" w:hAnsiTheme="majorBidi" w:cstheme="majorBidi" w:hint="cs"/>
          <w:b/>
          <w:bCs/>
          <w:sz w:val="32"/>
          <w:szCs w:val="32"/>
          <w:cs/>
        </w:rPr>
        <w:t>1.1 สำรับไพ่</w:t>
      </w:r>
    </w:p>
    <w:p w14:paraId="3B53B81F" w14:textId="77777777" w:rsidR="009E4989" w:rsidRDefault="009E4989" w:rsidP="00D6536B">
      <w:pPr>
        <w:spacing w:after="400"/>
        <w:ind w:firstLine="879"/>
        <w:rPr>
          <w:rFonts w:asciiTheme="majorBidi" w:hAnsiTheme="majorBidi" w:cs="Angsana New"/>
          <w:sz w:val="32"/>
          <w:szCs w:val="32"/>
        </w:rPr>
      </w:pPr>
      <w:r w:rsidRPr="005E4723">
        <w:rPr>
          <w:rFonts w:asciiTheme="majorBidi" w:hAnsiTheme="majorBidi" w:cs="Angsana New"/>
          <w:sz w:val="32"/>
          <w:szCs w:val="32"/>
          <w:cs/>
        </w:rPr>
        <w:t xml:space="preserve">ประกอบด้วยไพ่ชุดมาตรฐานจำนวน </w:t>
      </w:r>
      <w:r w:rsidRPr="005E4723">
        <w:rPr>
          <w:rFonts w:asciiTheme="majorBidi" w:hAnsiTheme="majorBidi" w:cs="Angsana New"/>
          <w:sz w:val="32"/>
          <w:szCs w:val="32"/>
        </w:rPr>
        <w:t xml:space="preserve">53 </w:t>
      </w:r>
      <w:r w:rsidRPr="005E4723">
        <w:rPr>
          <w:rFonts w:asciiTheme="majorBidi" w:hAnsiTheme="majorBidi" w:cs="Angsana New"/>
          <w:sz w:val="32"/>
          <w:szCs w:val="32"/>
          <w:cs/>
        </w:rPr>
        <w:t>ใบ เป็นอุปกรณ์หลักที่ใช้ในการเล่นกีฬาบริดจ์ แต่วัฒนธรรมไทยในปัจจุบันมีทัศนคติที่ไม่ดีต่อไพ่มากนัก โดยทั่วไปหากพบสำรับไพ่จะหมายถึงการพนัน ดังนั้นหากพกสำรับไพ่ออกไปในที่สาธารณะ อาจมึความเสี่ยงที่จะถูกสังคมมองในแง่ลบได้</w:t>
      </w:r>
    </w:p>
    <w:p w14:paraId="15CB6351" w14:textId="77777777" w:rsidR="009E4989" w:rsidRDefault="009E4989" w:rsidP="009E4989">
      <w:pPr>
        <w:spacing w:after="0"/>
        <w:ind w:firstLine="993"/>
        <w:jc w:val="center"/>
        <w:rPr>
          <w:noProof/>
        </w:rPr>
      </w:pPr>
    </w:p>
    <w:p w14:paraId="36ADDD0A" w14:textId="77777777" w:rsidR="009E4989" w:rsidRDefault="00033193" w:rsidP="009E4989">
      <w:pPr>
        <w:spacing w:after="0"/>
        <w:jc w:val="center"/>
        <w:rPr>
          <w:rFonts w:asciiTheme="majorBidi" w:hAnsiTheme="majorBidi" w:cs="Angsana New"/>
          <w:sz w:val="32"/>
          <w:szCs w:val="32"/>
        </w:rPr>
      </w:pPr>
      <w:r>
        <w:rPr>
          <w:noProof/>
        </w:rPr>
        <w:drawing>
          <wp:inline distT="0" distB="0" distL="0" distR="0" wp14:anchorId="69429EED" wp14:editId="3BD7CA62">
            <wp:extent cx="2447925" cy="1880980"/>
            <wp:effectExtent l="0" t="0" r="0" b="5080"/>
            <wp:docPr id="2" name="รูปภาพ 2" descr="ไพ่ขอบทอง222 ถูกที่สุด พร้อมโปรโมชั่น - ต.ค. 2021 | BigGo เช็คราคาง่าย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พ่ขอบทอง222 ถูกที่สุด พร้อมโปรโมชั่น - ต.ค. 2021 | BigGo เช็คราคาง่ายๆ"/>
                    <pic:cNvPicPr>
                      <a:picLocks noChangeAspect="1" noChangeArrowheads="1"/>
                    </pic:cNvPicPr>
                  </pic:nvPicPr>
                  <pic:blipFill rotWithShape="1">
                    <a:blip r:embed="rId13">
                      <a:extLst>
                        <a:ext uri="{28A0092B-C50C-407E-A947-70E740481C1C}">
                          <a14:useLocalDpi xmlns:a14="http://schemas.microsoft.com/office/drawing/2010/main" val="0"/>
                        </a:ext>
                      </a:extLst>
                    </a:blip>
                    <a:srcRect l="10069" t="11632" r="9722" b="26736"/>
                    <a:stretch/>
                  </pic:blipFill>
                  <pic:spPr bwMode="auto">
                    <a:xfrm>
                      <a:off x="0" y="0"/>
                      <a:ext cx="2501672" cy="1922279"/>
                    </a:xfrm>
                    <a:prstGeom prst="rect">
                      <a:avLst/>
                    </a:prstGeom>
                    <a:noFill/>
                    <a:ln>
                      <a:noFill/>
                    </a:ln>
                    <a:extLst>
                      <a:ext uri="{53640926-AAD7-44D8-BBD7-CCE9431645EC}">
                        <a14:shadowObscured xmlns:a14="http://schemas.microsoft.com/office/drawing/2010/main"/>
                      </a:ext>
                    </a:extLst>
                  </pic:spPr>
                </pic:pic>
              </a:graphicData>
            </a:graphic>
          </wp:inline>
        </w:drawing>
      </w:r>
    </w:p>
    <w:p w14:paraId="47058E77" w14:textId="77777777" w:rsidR="009E4989" w:rsidRPr="00F1136E" w:rsidRDefault="009E4989" w:rsidP="009E4989">
      <w:pPr>
        <w:spacing w:after="400"/>
        <w:jc w:val="center"/>
        <w:rPr>
          <w:rFonts w:asciiTheme="majorBidi" w:hAnsiTheme="majorBidi" w:cs="Angsana New"/>
          <w:b/>
          <w:bCs/>
          <w:sz w:val="32"/>
          <w:szCs w:val="32"/>
        </w:rPr>
      </w:pPr>
      <w:r>
        <w:rPr>
          <w:rFonts w:asciiTheme="majorBidi" w:hAnsiTheme="majorBidi" w:cs="Angsana New" w:hint="cs"/>
          <w:b/>
          <w:bCs/>
          <w:sz w:val="32"/>
          <w:szCs w:val="32"/>
          <w:cs/>
        </w:rPr>
        <w:t>รูป 1.1 สำรับไพ่ถูกกฎหมาย</w:t>
      </w:r>
    </w:p>
    <w:p w14:paraId="3B375029" w14:textId="77777777" w:rsidR="009E4989" w:rsidRPr="005A39FF" w:rsidRDefault="009E4989" w:rsidP="001F3BE6">
      <w:pPr>
        <w:spacing w:after="0"/>
        <w:ind w:left="397"/>
        <w:rPr>
          <w:rFonts w:asciiTheme="majorBidi" w:hAnsiTheme="majorBidi" w:cstheme="majorBidi"/>
          <w:b/>
          <w:bCs/>
          <w:sz w:val="32"/>
          <w:szCs w:val="32"/>
        </w:rPr>
      </w:pPr>
      <w:r w:rsidRPr="005A39FF">
        <w:rPr>
          <w:rFonts w:asciiTheme="majorBidi" w:hAnsiTheme="majorBidi" w:cstheme="majorBidi" w:hint="cs"/>
          <w:b/>
          <w:bCs/>
          <w:sz w:val="32"/>
          <w:szCs w:val="32"/>
          <w:cs/>
        </w:rPr>
        <w:t>1.</w:t>
      </w:r>
      <w:r>
        <w:rPr>
          <w:rFonts w:asciiTheme="majorBidi" w:hAnsiTheme="majorBidi" w:cstheme="majorBidi" w:hint="cs"/>
          <w:b/>
          <w:bCs/>
          <w:sz w:val="32"/>
          <w:szCs w:val="32"/>
          <w:cs/>
        </w:rPr>
        <w:t xml:space="preserve">1.2 </w:t>
      </w:r>
      <w:r>
        <w:rPr>
          <w:rFonts w:asciiTheme="majorBidi" w:hAnsiTheme="majorBidi" w:cstheme="majorBidi"/>
          <w:b/>
          <w:bCs/>
          <w:sz w:val="32"/>
          <w:szCs w:val="32"/>
        </w:rPr>
        <w:t>Bidding Sheet</w:t>
      </w:r>
    </w:p>
    <w:p w14:paraId="540B0212" w14:textId="77777777" w:rsidR="009E4989" w:rsidRDefault="009E4989" w:rsidP="00D6536B">
      <w:pPr>
        <w:spacing w:after="400"/>
        <w:ind w:firstLine="879"/>
        <w:rPr>
          <w:rFonts w:asciiTheme="majorBidi" w:hAnsiTheme="majorBidi" w:cstheme="majorBidi"/>
          <w:sz w:val="32"/>
          <w:szCs w:val="32"/>
        </w:rPr>
      </w:pPr>
      <w:r w:rsidRPr="00D83B29">
        <w:rPr>
          <w:rFonts w:asciiTheme="majorBidi" w:hAnsiTheme="majorBidi" w:cs="Angsana New"/>
          <w:sz w:val="32"/>
          <w:szCs w:val="32"/>
          <w:cs/>
        </w:rPr>
        <w:t>ใช้สำหรับจดคะแนนการเล่น ซึ่งผู้เล่นส่วนใหญ่มักจะมีปัญหาจดคะแนนผิดและจดได้ไม่เรียบร้อย อันเกิดจากการเล่นกีฬาบริดจ์จำเป็นต้องมีสมาธิจดจ่ออยู่กับเกมส์ส่งผลให้ผู้เล่นไม่ให้ความสำคัญในการจดคะแนนเท่าที่ควรมี ซึ่งก่อให้เกิดปัญหาเกี่ยวกับการโกงคะแนน หรือ ปัญหาที่กรรมการจดคะแนนผิด ปัญหาเหล่านี้ทำให้เกิดผลเสียต่อผู้เล่น และการเล่นกีฬาเป็นอย่างมา</w:t>
      </w:r>
      <w:r>
        <w:rPr>
          <w:rFonts w:asciiTheme="majorBidi" w:hAnsiTheme="majorBidi" w:cs="Angsana New" w:hint="cs"/>
          <w:sz w:val="32"/>
          <w:szCs w:val="32"/>
          <w:cs/>
        </w:rPr>
        <w:t>ก</w:t>
      </w:r>
    </w:p>
    <w:p w14:paraId="455B49D3" w14:textId="77777777" w:rsidR="009E4989" w:rsidRPr="005A39FF" w:rsidRDefault="009E4989" w:rsidP="001F3BE6">
      <w:pPr>
        <w:spacing w:after="0"/>
        <w:ind w:left="397"/>
        <w:rPr>
          <w:rFonts w:asciiTheme="majorBidi" w:hAnsiTheme="majorBidi" w:cstheme="majorBidi"/>
          <w:b/>
          <w:bCs/>
          <w:sz w:val="32"/>
          <w:szCs w:val="32"/>
        </w:rPr>
      </w:pPr>
      <w:r w:rsidRPr="005A39FF">
        <w:rPr>
          <w:rFonts w:asciiTheme="majorBidi" w:hAnsiTheme="majorBidi" w:cstheme="majorBidi" w:hint="cs"/>
          <w:b/>
          <w:bCs/>
          <w:sz w:val="32"/>
          <w:szCs w:val="32"/>
          <w:cs/>
        </w:rPr>
        <w:lastRenderedPageBreak/>
        <w:t>1.</w:t>
      </w:r>
      <w:r>
        <w:rPr>
          <w:rFonts w:asciiTheme="majorBidi" w:hAnsiTheme="majorBidi" w:cstheme="majorBidi" w:hint="cs"/>
          <w:b/>
          <w:bCs/>
          <w:sz w:val="32"/>
          <w:szCs w:val="32"/>
          <w:cs/>
        </w:rPr>
        <w:t xml:space="preserve">1.3 </w:t>
      </w:r>
      <w:r>
        <w:rPr>
          <w:rFonts w:asciiTheme="majorBidi" w:hAnsiTheme="majorBidi" w:cstheme="majorBidi"/>
          <w:b/>
          <w:bCs/>
          <w:sz w:val="32"/>
          <w:szCs w:val="32"/>
        </w:rPr>
        <w:t>Bidding Box</w:t>
      </w:r>
    </w:p>
    <w:p w14:paraId="5A2C02F6" w14:textId="77777777" w:rsidR="009E4989" w:rsidRDefault="009E4989" w:rsidP="00D6536B">
      <w:pPr>
        <w:spacing w:after="400"/>
        <w:ind w:firstLine="879"/>
        <w:rPr>
          <w:rFonts w:asciiTheme="majorBidi" w:hAnsiTheme="majorBidi" w:cs="Angsana New"/>
          <w:sz w:val="32"/>
          <w:szCs w:val="32"/>
        </w:rPr>
      </w:pPr>
      <w:r w:rsidRPr="00765894">
        <w:rPr>
          <w:rFonts w:asciiTheme="majorBidi" w:hAnsiTheme="majorBidi" w:cs="Angsana New"/>
          <w:sz w:val="32"/>
          <w:szCs w:val="32"/>
          <w:cs/>
        </w:rPr>
        <w:t>ใช้สำหรับการประมูลเพื่อดูลำดับการเริ่มเล่นก่อนหรือหลังและยังมีการนับคะแนนที่แตกต่างกันจากผลของการประมูลอีกด้วย ซึ่งเครื่องมือนี้ มีราคาซื้อขายที่ค่อนข้างสูงทำให้ผู้เล่นบางส่วนไม่สามารถเข้าถึงได้ นอกจากนั้นยังมีปัญหาในการพกพาเพื่อเล่นนอกสถานที่เนื่องจากขนาดที่ค่อนข้างใหญ่อีกด้วย แต่ในการแข่งขันจริงจำเป็นต้องใช้เพื่อให้เกิดความชัดเจนต่อผู้เล่นทุกคนและกรรมการที่ดูการเล่น</w:t>
      </w:r>
    </w:p>
    <w:p w14:paraId="657A7301" w14:textId="77777777" w:rsidR="009E4989" w:rsidRDefault="00033193" w:rsidP="009E4989">
      <w:pPr>
        <w:spacing w:after="0"/>
        <w:jc w:val="center"/>
        <w:rPr>
          <w:rFonts w:asciiTheme="majorBidi" w:hAnsiTheme="majorBidi" w:cstheme="majorBidi"/>
          <w:sz w:val="32"/>
          <w:szCs w:val="32"/>
        </w:rPr>
      </w:pPr>
      <w:r>
        <w:rPr>
          <w:noProof/>
        </w:rPr>
        <w:drawing>
          <wp:inline distT="0" distB="0" distL="0" distR="0" wp14:anchorId="607BD4BC" wp14:editId="099D26E9">
            <wp:extent cx="1175576" cy="1781175"/>
            <wp:effectExtent l="0" t="0" r="5715" b="0"/>
            <wp:docPr id="3" name="Picture 3" descr="Amazon.com: Neo Classic Bidding Boxes for Bridge- Red (Set of 4): Office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Neo Classic Bidding Boxes for Bridge- Red (Set of 4): Office  Product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81201" cy="1789698"/>
                    </a:xfrm>
                    <a:prstGeom prst="rect">
                      <a:avLst/>
                    </a:prstGeom>
                    <a:noFill/>
                    <a:ln>
                      <a:noFill/>
                    </a:ln>
                  </pic:spPr>
                </pic:pic>
              </a:graphicData>
            </a:graphic>
          </wp:inline>
        </w:drawing>
      </w:r>
    </w:p>
    <w:p w14:paraId="259ACCD3" w14:textId="77777777" w:rsidR="009E4989" w:rsidRPr="00197D6B" w:rsidRDefault="009E4989" w:rsidP="009E4989">
      <w:pPr>
        <w:spacing w:after="400"/>
        <w:jc w:val="center"/>
        <w:rPr>
          <w:rFonts w:asciiTheme="majorBidi" w:hAnsiTheme="majorBidi" w:cstheme="majorBidi"/>
          <w:b/>
          <w:bCs/>
          <w:sz w:val="32"/>
          <w:szCs w:val="32"/>
        </w:rPr>
      </w:pPr>
      <w:r>
        <w:rPr>
          <w:rFonts w:asciiTheme="majorBidi" w:hAnsiTheme="majorBidi" w:cstheme="majorBidi" w:hint="cs"/>
          <w:b/>
          <w:bCs/>
          <w:sz w:val="32"/>
          <w:szCs w:val="32"/>
          <w:cs/>
        </w:rPr>
        <w:t xml:space="preserve">รูป 1.2 เครื่องมือ </w:t>
      </w:r>
      <w:r>
        <w:rPr>
          <w:rFonts w:asciiTheme="majorBidi" w:hAnsiTheme="majorBidi" w:cstheme="majorBidi"/>
          <w:b/>
          <w:bCs/>
          <w:sz w:val="32"/>
          <w:szCs w:val="32"/>
        </w:rPr>
        <w:t>Bidding Box</w:t>
      </w:r>
    </w:p>
    <w:p w14:paraId="3EB07DDD" w14:textId="77777777" w:rsidR="009E4989" w:rsidRPr="005A39FF" w:rsidRDefault="009E4989" w:rsidP="001F3BE6">
      <w:pPr>
        <w:spacing w:after="0"/>
        <w:ind w:left="397"/>
        <w:rPr>
          <w:rFonts w:asciiTheme="majorBidi" w:hAnsiTheme="majorBidi" w:cstheme="majorBidi"/>
          <w:b/>
          <w:bCs/>
          <w:sz w:val="32"/>
          <w:szCs w:val="32"/>
        </w:rPr>
      </w:pPr>
      <w:r w:rsidRPr="005A39FF">
        <w:rPr>
          <w:rFonts w:asciiTheme="majorBidi" w:hAnsiTheme="majorBidi" w:cstheme="majorBidi" w:hint="cs"/>
          <w:b/>
          <w:bCs/>
          <w:sz w:val="32"/>
          <w:szCs w:val="32"/>
          <w:cs/>
        </w:rPr>
        <w:t>1.</w:t>
      </w:r>
      <w:r>
        <w:rPr>
          <w:rFonts w:asciiTheme="majorBidi" w:hAnsiTheme="majorBidi" w:cstheme="majorBidi" w:hint="cs"/>
          <w:b/>
          <w:bCs/>
          <w:sz w:val="32"/>
          <w:szCs w:val="32"/>
          <w:cs/>
        </w:rPr>
        <w:t>1.</w:t>
      </w:r>
      <w:r>
        <w:rPr>
          <w:rFonts w:asciiTheme="majorBidi" w:hAnsiTheme="majorBidi" w:cstheme="majorBidi"/>
          <w:b/>
          <w:bCs/>
          <w:sz w:val="32"/>
          <w:szCs w:val="32"/>
        </w:rPr>
        <w:t>4</w:t>
      </w:r>
      <w:r>
        <w:rPr>
          <w:rFonts w:asciiTheme="majorBidi" w:hAnsiTheme="majorBidi" w:cstheme="majorBidi" w:hint="cs"/>
          <w:b/>
          <w:bCs/>
          <w:sz w:val="32"/>
          <w:szCs w:val="32"/>
          <w:cs/>
        </w:rPr>
        <w:t xml:space="preserve"> </w:t>
      </w:r>
      <w:r>
        <w:rPr>
          <w:rFonts w:asciiTheme="majorBidi" w:hAnsiTheme="majorBidi" w:cstheme="majorBidi"/>
          <w:b/>
          <w:bCs/>
          <w:sz w:val="32"/>
          <w:szCs w:val="32"/>
        </w:rPr>
        <w:t>Bridge Mate</w:t>
      </w:r>
    </w:p>
    <w:p w14:paraId="13D95E81" w14:textId="77777777" w:rsidR="009E4989" w:rsidRDefault="009E4989" w:rsidP="00D6536B">
      <w:pPr>
        <w:spacing w:after="400"/>
        <w:ind w:firstLine="879"/>
        <w:rPr>
          <w:rFonts w:asciiTheme="majorBidi" w:hAnsiTheme="majorBidi" w:cs="Angsana New"/>
          <w:sz w:val="32"/>
          <w:szCs w:val="32"/>
        </w:rPr>
      </w:pPr>
      <w:r w:rsidRPr="000441B7">
        <w:rPr>
          <w:rFonts w:asciiTheme="majorBidi" w:hAnsiTheme="majorBidi" w:cs="Angsana New"/>
          <w:sz w:val="32"/>
          <w:szCs w:val="32"/>
          <w:cs/>
        </w:rPr>
        <w:t xml:space="preserve">ใช้สำหรับการจดคะแนนแทน </w:t>
      </w:r>
      <w:r w:rsidRPr="000441B7">
        <w:rPr>
          <w:rFonts w:asciiTheme="majorBidi" w:hAnsiTheme="majorBidi" w:cs="Angsana New"/>
          <w:sz w:val="32"/>
          <w:szCs w:val="32"/>
        </w:rPr>
        <w:t xml:space="preserve">Bidding Sheet </w:t>
      </w:r>
      <w:r w:rsidRPr="000441B7">
        <w:rPr>
          <w:rFonts w:asciiTheme="majorBidi" w:hAnsiTheme="majorBidi" w:cs="Angsana New"/>
          <w:sz w:val="32"/>
          <w:szCs w:val="32"/>
          <w:cs/>
        </w:rPr>
        <w:t xml:space="preserve">เนื่องจาก </w:t>
      </w:r>
      <w:r w:rsidRPr="000441B7">
        <w:rPr>
          <w:rFonts w:asciiTheme="majorBidi" w:hAnsiTheme="majorBidi" w:cs="Angsana New"/>
          <w:sz w:val="32"/>
          <w:szCs w:val="32"/>
        </w:rPr>
        <w:t xml:space="preserve">Bridge mate </w:t>
      </w:r>
      <w:r w:rsidRPr="000441B7">
        <w:rPr>
          <w:rFonts w:asciiTheme="majorBidi" w:hAnsiTheme="majorBidi" w:cs="Angsana New"/>
          <w:sz w:val="32"/>
          <w:szCs w:val="32"/>
          <w:cs/>
        </w:rPr>
        <w:t>สามารถส่งข้อมูลไปที่ส่วนกลางได้อย่างรวดเร็วและมีความถูกต้องในการคิดคะแนนค่อนข้างสูง แต่ก็ต้องแลกมาด้วยราคาที่ค่อนข้างสูงเช่นกัน</w:t>
      </w:r>
    </w:p>
    <w:p w14:paraId="150B3ED4" w14:textId="77777777" w:rsidR="009E4989" w:rsidRDefault="00033193" w:rsidP="009E4989">
      <w:pPr>
        <w:spacing w:after="0"/>
        <w:jc w:val="center"/>
        <w:rPr>
          <w:rFonts w:asciiTheme="majorBidi" w:hAnsiTheme="majorBidi" w:cstheme="majorBidi"/>
          <w:sz w:val="32"/>
          <w:szCs w:val="32"/>
        </w:rPr>
      </w:pPr>
      <w:r>
        <w:rPr>
          <w:noProof/>
        </w:rPr>
        <w:drawing>
          <wp:inline distT="0" distB="0" distL="0" distR="0" wp14:anchorId="6CEA80B9" wp14:editId="7B592F5E">
            <wp:extent cx="1823121" cy="1552537"/>
            <wp:effectExtent l="0" t="0" r="5715" b="0"/>
            <wp:docPr id="5" name="Picture 2" descr="Pricing | Bridge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cing | Bridgema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7504" cy="1556269"/>
                    </a:xfrm>
                    <a:prstGeom prst="rect">
                      <a:avLst/>
                    </a:prstGeom>
                    <a:noFill/>
                    <a:ln>
                      <a:noFill/>
                    </a:ln>
                  </pic:spPr>
                </pic:pic>
              </a:graphicData>
            </a:graphic>
          </wp:inline>
        </w:drawing>
      </w:r>
    </w:p>
    <w:p w14:paraId="6B75F4D3" w14:textId="77777777" w:rsidR="009E4989" w:rsidRDefault="009E4989" w:rsidP="009E4989">
      <w:pPr>
        <w:spacing w:after="400"/>
        <w:jc w:val="center"/>
        <w:rPr>
          <w:rFonts w:asciiTheme="majorBidi" w:hAnsiTheme="majorBidi" w:cstheme="majorBidi"/>
          <w:b/>
          <w:bCs/>
          <w:sz w:val="32"/>
          <w:szCs w:val="32"/>
        </w:rPr>
      </w:pPr>
      <w:r>
        <w:rPr>
          <w:rFonts w:asciiTheme="majorBidi" w:hAnsiTheme="majorBidi" w:cstheme="majorBidi" w:hint="cs"/>
          <w:b/>
          <w:bCs/>
          <w:sz w:val="32"/>
          <w:szCs w:val="32"/>
          <w:cs/>
        </w:rPr>
        <w:t xml:space="preserve">รูป 1.3 เครื่องมือ </w:t>
      </w:r>
      <w:r>
        <w:rPr>
          <w:rFonts w:asciiTheme="majorBidi" w:hAnsiTheme="majorBidi" w:cstheme="majorBidi"/>
          <w:b/>
          <w:bCs/>
          <w:sz w:val="32"/>
          <w:szCs w:val="32"/>
        </w:rPr>
        <w:t>Bridge Mate</w:t>
      </w:r>
    </w:p>
    <w:p w14:paraId="273E2A21" w14:textId="77777777" w:rsidR="009E4989" w:rsidRDefault="009E4989" w:rsidP="000F0D9D">
      <w:pPr>
        <w:spacing w:after="400"/>
        <w:ind w:firstLine="426"/>
        <w:rPr>
          <w:rFonts w:asciiTheme="majorBidi" w:hAnsiTheme="majorBidi" w:cstheme="majorBidi"/>
          <w:sz w:val="32"/>
          <w:szCs w:val="32"/>
        </w:rPr>
      </w:pPr>
      <w:r w:rsidRPr="00654CD8">
        <w:rPr>
          <w:rFonts w:asciiTheme="majorBidi" w:hAnsiTheme="majorBidi" w:cs="Angsana New"/>
          <w:b/>
          <w:sz w:val="32"/>
          <w:szCs w:val="32"/>
          <w:cs/>
        </w:rPr>
        <w:lastRenderedPageBreak/>
        <w:t>ดังนั้นผู้จัดทำจึงพัฒนาระบบการจัดการแข่งขันที่สามารถทำให้ทุกคนเข้าร่วมการแข่งขันได้อย่างทั่วถึงหรือสามารถใช้เพื่อจุดประสงค์อื่นตามต้องการ เพื่ออำนวยความสะดวกให้กับผู้ที่ต้องการ โดยพัฒนาให้สามารถใช้งานบนบราวเซอร์ได้เพื่อความสะดวกในการเข้าถึง โดยตัวแอพพลิเคชันจะทำหน้าที่จำลองการแข่งขันไพ่บริดจ์ในแต่ละขั้นตอน และเปิดให้ผู้ใช้สามารถเข้าร่วมและแข่งขันในทัวร์นาเมนท์ที่ต้องการ</w:t>
      </w:r>
      <w:r>
        <w:rPr>
          <w:rFonts w:asciiTheme="majorBidi" w:hAnsiTheme="majorBidi" w:cs="Angsana New" w:hint="cs"/>
          <w:b/>
          <w:sz w:val="32"/>
          <w:szCs w:val="32"/>
          <w:cs/>
        </w:rPr>
        <w:t>ได้</w:t>
      </w:r>
    </w:p>
    <w:p w14:paraId="16E307FC" w14:textId="77777777" w:rsidR="00934C87" w:rsidRPr="0077525D" w:rsidRDefault="00934C87" w:rsidP="00934C87">
      <w:pPr>
        <w:spacing w:after="0"/>
        <w:rPr>
          <w:rFonts w:asciiTheme="majorBidi" w:hAnsiTheme="majorBidi" w:cstheme="majorBidi"/>
          <w:sz w:val="32"/>
          <w:szCs w:val="32"/>
          <w:cs/>
        </w:rPr>
      </w:pPr>
      <w:r>
        <w:rPr>
          <w:rFonts w:asciiTheme="majorBidi" w:hAnsiTheme="majorBidi" w:cstheme="majorBidi" w:hint="cs"/>
          <w:b/>
          <w:bCs/>
          <w:sz w:val="36"/>
          <w:szCs w:val="36"/>
          <w:cs/>
        </w:rPr>
        <w:t>1.2 วัตถุประสงค์ของ</w:t>
      </w:r>
      <w:r w:rsidR="00321BBF">
        <w:rPr>
          <w:rFonts w:asciiTheme="majorBidi" w:hAnsiTheme="majorBidi" w:cstheme="majorBidi" w:hint="cs"/>
          <w:b/>
          <w:bCs/>
          <w:sz w:val="36"/>
          <w:szCs w:val="36"/>
          <w:cs/>
        </w:rPr>
        <w:t>การศึกษา</w:t>
      </w:r>
    </w:p>
    <w:p w14:paraId="1EB619C7" w14:textId="77777777" w:rsidR="00934C87" w:rsidRPr="002D27DA" w:rsidRDefault="00934C87" w:rsidP="00934C87">
      <w:pPr>
        <w:spacing w:after="0"/>
        <w:ind w:left="426"/>
        <w:rPr>
          <w:rFonts w:asciiTheme="majorBidi" w:hAnsiTheme="majorBidi" w:cstheme="majorBidi"/>
          <w:sz w:val="32"/>
          <w:szCs w:val="32"/>
          <w:cs/>
        </w:rPr>
      </w:pPr>
      <w:r w:rsidRPr="002D27DA">
        <w:rPr>
          <w:rFonts w:asciiTheme="majorBidi" w:hAnsiTheme="majorBidi" w:cstheme="majorBidi" w:hint="cs"/>
          <w:sz w:val="32"/>
          <w:szCs w:val="32"/>
          <w:cs/>
        </w:rPr>
        <w:t>1</w:t>
      </w:r>
      <w:r w:rsidRPr="002D27DA">
        <w:rPr>
          <w:rFonts w:asciiTheme="majorBidi" w:hAnsiTheme="majorBidi" w:cstheme="majorBidi"/>
          <w:sz w:val="32"/>
          <w:szCs w:val="32"/>
        </w:rPr>
        <w:t>)</w:t>
      </w:r>
      <w:r>
        <w:rPr>
          <w:rFonts w:asciiTheme="majorBidi" w:hAnsiTheme="majorBidi" w:cstheme="majorBidi"/>
          <w:sz w:val="32"/>
          <w:szCs w:val="32"/>
        </w:rPr>
        <w:tab/>
      </w:r>
      <w:r w:rsidRPr="00B24DE2">
        <w:rPr>
          <w:rFonts w:asciiTheme="majorBidi" w:hAnsiTheme="majorBidi" w:cs="Angsana New"/>
          <w:sz w:val="32"/>
          <w:szCs w:val="32"/>
          <w:cs/>
        </w:rPr>
        <w:t>เพื่อพัฒนาระบบในการจำลองการเล่นและระบบสำหรับแข่งขันกีฬาบริดจ์</w:t>
      </w:r>
    </w:p>
    <w:p w14:paraId="4B07A8DB" w14:textId="77777777" w:rsidR="00934C87" w:rsidRPr="002D27DA" w:rsidRDefault="00934C87" w:rsidP="00934C87">
      <w:pPr>
        <w:spacing w:after="0"/>
        <w:ind w:left="426"/>
        <w:rPr>
          <w:rFonts w:asciiTheme="majorBidi" w:hAnsiTheme="majorBidi" w:cstheme="majorBidi"/>
          <w:sz w:val="32"/>
          <w:szCs w:val="32"/>
          <w:cs/>
        </w:rPr>
      </w:pPr>
      <w:r>
        <w:rPr>
          <w:rFonts w:asciiTheme="majorBidi" w:hAnsiTheme="majorBidi" w:cstheme="majorBidi" w:hint="cs"/>
          <w:sz w:val="32"/>
          <w:szCs w:val="32"/>
          <w:cs/>
        </w:rPr>
        <w:t>2</w:t>
      </w:r>
      <w:r w:rsidRPr="002D27DA">
        <w:rPr>
          <w:rFonts w:asciiTheme="majorBidi" w:hAnsiTheme="majorBidi" w:cstheme="majorBidi"/>
          <w:sz w:val="32"/>
          <w:szCs w:val="32"/>
        </w:rPr>
        <w:t>)</w:t>
      </w:r>
      <w:r>
        <w:rPr>
          <w:rFonts w:asciiTheme="majorBidi" w:hAnsiTheme="majorBidi" w:cstheme="majorBidi"/>
          <w:sz w:val="32"/>
          <w:szCs w:val="32"/>
        </w:rPr>
        <w:tab/>
      </w:r>
      <w:r w:rsidRPr="00D05EEB">
        <w:rPr>
          <w:rFonts w:asciiTheme="majorBidi" w:hAnsiTheme="majorBidi" w:cs="Angsana New"/>
          <w:sz w:val="32"/>
          <w:szCs w:val="32"/>
          <w:cs/>
        </w:rPr>
        <w:t xml:space="preserve">เพื่อศึกษาการพัฒนาเว็บแอพพลิเคชันด้วย </w:t>
      </w:r>
      <w:r w:rsidRPr="00D05EEB">
        <w:rPr>
          <w:rFonts w:asciiTheme="majorBidi" w:hAnsiTheme="majorBidi" w:cstheme="majorBidi"/>
          <w:sz w:val="32"/>
          <w:szCs w:val="32"/>
        </w:rPr>
        <w:t xml:space="preserve">ReactJS </w:t>
      </w:r>
      <w:r w:rsidRPr="00D05EEB">
        <w:rPr>
          <w:rFonts w:asciiTheme="majorBidi" w:hAnsiTheme="majorBidi" w:cs="Angsana New"/>
          <w:sz w:val="32"/>
          <w:szCs w:val="32"/>
          <w:cs/>
        </w:rPr>
        <w:t xml:space="preserve">และ </w:t>
      </w:r>
      <w:r w:rsidRPr="00D05EEB">
        <w:rPr>
          <w:rFonts w:asciiTheme="majorBidi" w:hAnsiTheme="majorBidi" w:cstheme="majorBidi"/>
          <w:sz w:val="32"/>
          <w:szCs w:val="32"/>
        </w:rPr>
        <w:t>NodeJS</w:t>
      </w:r>
    </w:p>
    <w:p w14:paraId="7FE5B0EC" w14:textId="77777777" w:rsidR="00934C87" w:rsidRDefault="00934C87" w:rsidP="00934C87">
      <w:pPr>
        <w:spacing w:after="0"/>
        <w:ind w:left="426"/>
        <w:rPr>
          <w:rFonts w:asciiTheme="majorBidi" w:hAnsiTheme="majorBidi" w:cstheme="majorBidi"/>
          <w:sz w:val="32"/>
          <w:szCs w:val="32"/>
        </w:rPr>
      </w:pPr>
      <w:r>
        <w:rPr>
          <w:rFonts w:asciiTheme="majorBidi" w:hAnsiTheme="majorBidi" w:cstheme="majorBidi" w:hint="cs"/>
          <w:sz w:val="32"/>
          <w:szCs w:val="32"/>
          <w:cs/>
        </w:rPr>
        <w:t>3</w:t>
      </w:r>
      <w:r w:rsidRPr="002D27DA">
        <w:rPr>
          <w:rFonts w:asciiTheme="majorBidi" w:hAnsiTheme="majorBidi" w:cstheme="majorBidi"/>
          <w:sz w:val="32"/>
          <w:szCs w:val="32"/>
        </w:rPr>
        <w:t>)</w:t>
      </w:r>
      <w:r>
        <w:rPr>
          <w:rFonts w:asciiTheme="majorBidi" w:hAnsiTheme="majorBidi" w:cstheme="majorBidi"/>
          <w:sz w:val="32"/>
          <w:szCs w:val="32"/>
        </w:rPr>
        <w:tab/>
      </w:r>
      <w:r w:rsidRPr="00F76678">
        <w:rPr>
          <w:rFonts w:asciiTheme="majorBidi" w:hAnsiTheme="majorBidi" w:cs="Angsana New"/>
          <w:sz w:val="32"/>
          <w:szCs w:val="32"/>
          <w:cs/>
        </w:rPr>
        <w:t>เพื่อศึกษาการเชื่อมต่อ</w:t>
      </w:r>
      <w:r>
        <w:rPr>
          <w:rFonts w:asciiTheme="majorBidi" w:hAnsiTheme="majorBidi" w:cs="Angsana New" w:hint="cs"/>
          <w:sz w:val="32"/>
          <w:szCs w:val="32"/>
          <w:cs/>
        </w:rPr>
        <w:t>กับ</w:t>
      </w:r>
      <w:r w:rsidRPr="00F76678">
        <w:rPr>
          <w:rFonts w:asciiTheme="majorBidi" w:hAnsiTheme="majorBidi" w:cs="Angsana New"/>
          <w:sz w:val="32"/>
          <w:szCs w:val="32"/>
          <w:cs/>
        </w:rPr>
        <w:t xml:space="preserve">ฐานข้อมูล </w:t>
      </w:r>
      <w:r w:rsidRPr="00F76678">
        <w:rPr>
          <w:rFonts w:asciiTheme="majorBidi" w:hAnsiTheme="majorBidi" w:cstheme="majorBidi"/>
          <w:sz w:val="32"/>
          <w:szCs w:val="32"/>
        </w:rPr>
        <w:t>MongoDB</w:t>
      </w:r>
    </w:p>
    <w:p w14:paraId="29C145FF" w14:textId="77777777" w:rsidR="00934C87" w:rsidRDefault="00934C87" w:rsidP="00934C87">
      <w:pPr>
        <w:spacing w:after="0"/>
        <w:ind w:left="426"/>
        <w:rPr>
          <w:rFonts w:asciiTheme="majorBidi" w:hAnsiTheme="majorBidi" w:cs="Angsana New"/>
          <w:sz w:val="32"/>
          <w:szCs w:val="32"/>
        </w:rPr>
      </w:pPr>
      <w:r>
        <w:rPr>
          <w:rFonts w:asciiTheme="majorBidi" w:hAnsiTheme="majorBidi" w:cstheme="majorBidi" w:hint="cs"/>
          <w:sz w:val="32"/>
          <w:szCs w:val="32"/>
          <w:cs/>
        </w:rPr>
        <w:t>4</w:t>
      </w:r>
      <w:r>
        <w:rPr>
          <w:rFonts w:asciiTheme="majorBidi" w:hAnsiTheme="majorBidi" w:cstheme="majorBidi"/>
          <w:sz w:val="32"/>
          <w:szCs w:val="32"/>
        </w:rPr>
        <w:t>)</w:t>
      </w:r>
      <w:r>
        <w:rPr>
          <w:rFonts w:asciiTheme="majorBidi" w:hAnsiTheme="majorBidi" w:cstheme="majorBidi"/>
          <w:sz w:val="32"/>
          <w:szCs w:val="32"/>
        </w:rPr>
        <w:tab/>
      </w:r>
      <w:r w:rsidRPr="007638D1">
        <w:rPr>
          <w:rFonts w:asciiTheme="majorBidi" w:hAnsiTheme="majorBidi" w:cs="Angsana New"/>
          <w:sz w:val="32"/>
          <w:szCs w:val="32"/>
          <w:cs/>
        </w:rPr>
        <w:t xml:space="preserve">เพื่อแก้ไขปัญหาการซื้อเครื่องมือ </w:t>
      </w:r>
      <w:r w:rsidRPr="007638D1">
        <w:rPr>
          <w:rFonts w:asciiTheme="majorBidi" w:hAnsiTheme="majorBidi" w:cstheme="majorBidi"/>
          <w:sz w:val="32"/>
          <w:szCs w:val="32"/>
        </w:rPr>
        <w:t xml:space="preserve">Bridge mate </w:t>
      </w:r>
      <w:r w:rsidRPr="007638D1">
        <w:rPr>
          <w:rFonts w:asciiTheme="majorBidi" w:hAnsiTheme="majorBidi" w:cs="Angsana New"/>
          <w:sz w:val="32"/>
          <w:szCs w:val="32"/>
          <w:cs/>
        </w:rPr>
        <w:t>ที่ใช้ในการคิดคะแนนซึ่งมีราคาค่อนข้างสู</w:t>
      </w:r>
      <w:r>
        <w:rPr>
          <w:rFonts w:asciiTheme="majorBidi" w:hAnsiTheme="majorBidi" w:cs="Angsana New" w:hint="cs"/>
          <w:sz w:val="32"/>
          <w:szCs w:val="32"/>
          <w:cs/>
        </w:rPr>
        <w:t>ง</w:t>
      </w:r>
    </w:p>
    <w:p w14:paraId="76A70FA4" w14:textId="77777777" w:rsidR="00934C87" w:rsidRPr="002D27DA" w:rsidRDefault="00934C87" w:rsidP="00934C87">
      <w:pPr>
        <w:spacing w:after="400"/>
        <w:ind w:left="426" w:firstLine="283"/>
        <w:rPr>
          <w:rFonts w:asciiTheme="majorBidi" w:hAnsiTheme="majorBidi" w:cstheme="majorBidi"/>
          <w:sz w:val="32"/>
          <w:szCs w:val="32"/>
        </w:rPr>
      </w:pPr>
      <w:r w:rsidRPr="007638D1">
        <w:rPr>
          <w:rFonts w:asciiTheme="majorBidi" w:hAnsiTheme="majorBidi" w:cs="Angsana New"/>
          <w:sz w:val="32"/>
          <w:szCs w:val="32"/>
          <w:cs/>
        </w:rPr>
        <w:t>รวมถึงเครื่องมืออื่น ๆ ที่มีความลำบากในการพกพา</w:t>
      </w:r>
    </w:p>
    <w:p w14:paraId="020FF5C7" w14:textId="77777777" w:rsidR="00934C87" w:rsidRPr="0077525D" w:rsidRDefault="00934C87" w:rsidP="00934C87">
      <w:pPr>
        <w:spacing w:after="0"/>
        <w:rPr>
          <w:rFonts w:asciiTheme="majorBidi" w:hAnsiTheme="majorBidi" w:cstheme="majorBidi"/>
          <w:sz w:val="32"/>
          <w:szCs w:val="32"/>
        </w:rPr>
      </w:pPr>
      <w:r>
        <w:rPr>
          <w:rFonts w:asciiTheme="majorBidi" w:hAnsiTheme="majorBidi" w:cstheme="majorBidi" w:hint="cs"/>
          <w:b/>
          <w:bCs/>
          <w:sz w:val="36"/>
          <w:szCs w:val="36"/>
          <w:cs/>
        </w:rPr>
        <w:t>1.</w:t>
      </w:r>
      <w:r w:rsidR="00824A58">
        <w:rPr>
          <w:rFonts w:asciiTheme="majorBidi" w:hAnsiTheme="majorBidi" w:cstheme="majorBidi" w:hint="cs"/>
          <w:b/>
          <w:bCs/>
          <w:sz w:val="36"/>
          <w:szCs w:val="36"/>
          <w:cs/>
        </w:rPr>
        <w:t>3</w:t>
      </w:r>
      <w:r>
        <w:rPr>
          <w:rFonts w:asciiTheme="majorBidi" w:hAnsiTheme="majorBidi" w:cstheme="majorBidi" w:hint="cs"/>
          <w:b/>
          <w:bCs/>
          <w:sz w:val="36"/>
          <w:szCs w:val="36"/>
          <w:cs/>
        </w:rPr>
        <w:t xml:space="preserve"> </w:t>
      </w:r>
      <w:r w:rsidR="009503EC">
        <w:rPr>
          <w:rFonts w:asciiTheme="majorBidi" w:hAnsiTheme="majorBidi" w:cstheme="majorBidi" w:hint="cs"/>
          <w:b/>
          <w:bCs/>
          <w:sz w:val="36"/>
          <w:szCs w:val="36"/>
          <w:cs/>
        </w:rPr>
        <w:t>ประโยชน์ที่คาดว่าจะได้รับ</w:t>
      </w:r>
    </w:p>
    <w:p w14:paraId="395475B0" w14:textId="77777777" w:rsidR="003A45A7" w:rsidRDefault="00934C87" w:rsidP="00934C87">
      <w:pPr>
        <w:spacing w:after="0"/>
        <w:ind w:left="426"/>
        <w:rPr>
          <w:rFonts w:asciiTheme="majorBidi" w:hAnsiTheme="majorBidi" w:cs="Angsana New"/>
          <w:sz w:val="32"/>
          <w:szCs w:val="32"/>
        </w:rPr>
      </w:pPr>
      <w:r w:rsidRPr="002D27DA">
        <w:rPr>
          <w:rFonts w:asciiTheme="majorBidi" w:hAnsiTheme="majorBidi" w:cstheme="majorBidi" w:hint="cs"/>
          <w:sz w:val="32"/>
          <w:szCs w:val="32"/>
          <w:cs/>
        </w:rPr>
        <w:t>1</w:t>
      </w:r>
      <w:r w:rsidRPr="002D27DA">
        <w:rPr>
          <w:rFonts w:asciiTheme="majorBidi" w:hAnsiTheme="majorBidi" w:cstheme="majorBidi"/>
          <w:sz w:val="32"/>
          <w:szCs w:val="32"/>
        </w:rPr>
        <w:t>)</w:t>
      </w:r>
      <w:r>
        <w:rPr>
          <w:rFonts w:asciiTheme="majorBidi" w:hAnsiTheme="majorBidi" w:cstheme="majorBidi"/>
          <w:sz w:val="32"/>
          <w:szCs w:val="32"/>
        </w:rPr>
        <w:tab/>
      </w:r>
      <w:r w:rsidR="005E43EB">
        <w:rPr>
          <w:rFonts w:asciiTheme="majorBidi" w:hAnsiTheme="majorBidi" w:cs="Angsana New" w:hint="cs"/>
          <w:sz w:val="32"/>
          <w:szCs w:val="32"/>
          <w:cs/>
        </w:rPr>
        <w:t>มี</w:t>
      </w:r>
      <w:r w:rsidRPr="00B24DE2">
        <w:rPr>
          <w:rFonts w:asciiTheme="majorBidi" w:hAnsiTheme="majorBidi" w:cs="Angsana New"/>
          <w:sz w:val="32"/>
          <w:szCs w:val="32"/>
          <w:cs/>
        </w:rPr>
        <w:t>ระบบในการจำลองการเล่นและระบบสำหรับแข่งขันกีฬาบริดจ์</w:t>
      </w:r>
      <w:r w:rsidR="005E43EB">
        <w:rPr>
          <w:rFonts w:asciiTheme="majorBidi" w:hAnsiTheme="majorBidi" w:cs="Angsana New" w:hint="cs"/>
          <w:sz w:val="32"/>
          <w:szCs w:val="32"/>
          <w:cs/>
        </w:rPr>
        <w:t>ไว้ใช้</w:t>
      </w:r>
      <w:r w:rsidR="003A45A7">
        <w:rPr>
          <w:rFonts w:asciiTheme="majorBidi" w:hAnsiTheme="majorBidi" w:cs="Angsana New" w:hint="cs"/>
          <w:sz w:val="32"/>
          <w:szCs w:val="32"/>
          <w:cs/>
        </w:rPr>
        <w:t>เมื่อต้องการเล่น</w:t>
      </w:r>
    </w:p>
    <w:p w14:paraId="7833A2B9" w14:textId="77777777" w:rsidR="00934C87" w:rsidRPr="002D27DA" w:rsidRDefault="003A45A7" w:rsidP="003A45A7">
      <w:pPr>
        <w:spacing w:after="0"/>
        <w:ind w:left="426" w:firstLine="283"/>
        <w:rPr>
          <w:rFonts w:asciiTheme="majorBidi" w:hAnsiTheme="majorBidi" w:cstheme="majorBidi"/>
          <w:sz w:val="32"/>
          <w:szCs w:val="32"/>
          <w:cs/>
        </w:rPr>
      </w:pPr>
      <w:r>
        <w:rPr>
          <w:rFonts w:asciiTheme="majorBidi" w:hAnsiTheme="majorBidi" w:cs="Angsana New" w:hint="cs"/>
          <w:sz w:val="32"/>
          <w:szCs w:val="32"/>
          <w:cs/>
        </w:rPr>
        <w:t>หรือจัดการแข่งขัน</w:t>
      </w:r>
    </w:p>
    <w:p w14:paraId="6FF6967B" w14:textId="77777777" w:rsidR="00934C87" w:rsidRPr="002D27DA" w:rsidRDefault="00934C87" w:rsidP="00934C87">
      <w:pPr>
        <w:spacing w:after="0"/>
        <w:ind w:left="426"/>
        <w:rPr>
          <w:rFonts w:asciiTheme="majorBidi" w:hAnsiTheme="majorBidi" w:cstheme="majorBidi"/>
          <w:sz w:val="32"/>
          <w:szCs w:val="32"/>
          <w:cs/>
        </w:rPr>
      </w:pPr>
      <w:r>
        <w:rPr>
          <w:rFonts w:asciiTheme="majorBidi" w:hAnsiTheme="majorBidi" w:cstheme="majorBidi" w:hint="cs"/>
          <w:sz w:val="32"/>
          <w:szCs w:val="32"/>
          <w:cs/>
        </w:rPr>
        <w:t>2</w:t>
      </w:r>
      <w:r w:rsidRPr="002D27DA">
        <w:rPr>
          <w:rFonts w:asciiTheme="majorBidi" w:hAnsiTheme="majorBidi" w:cstheme="majorBidi"/>
          <w:sz w:val="32"/>
          <w:szCs w:val="32"/>
        </w:rPr>
        <w:t>)</w:t>
      </w:r>
      <w:r>
        <w:rPr>
          <w:rFonts w:asciiTheme="majorBidi" w:hAnsiTheme="majorBidi" w:cstheme="majorBidi"/>
          <w:sz w:val="32"/>
          <w:szCs w:val="32"/>
        </w:rPr>
        <w:tab/>
      </w:r>
      <w:r w:rsidR="00AC7A0D">
        <w:rPr>
          <w:rFonts w:asciiTheme="majorBidi" w:hAnsiTheme="majorBidi" w:cs="Angsana New" w:hint="cs"/>
          <w:sz w:val="32"/>
          <w:szCs w:val="32"/>
          <w:cs/>
        </w:rPr>
        <w:t>ได้</w:t>
      </w:r>
      <w:r w:rsidRPr="00D05EEB">
        <w:rPr>
          <w:rFonts w:asciiTheme="majorBidi" w:hAnsiTheme="majorBidi" w:cs="Angsana New"/>
          <w:sz w:val="32"/>
          <w:szCs w:val="32"/>
          <w:cs/>
        </w:rPr>
        <w:t>ศึกษา</w:t>
      </w:r>
      <w:r w:rsidR="00365A00">
        <w:rPr>
          <w:rFonts w:asciiTheme="majorBidi" w:hAnsiTheme="majorBidi" w:cs="Angsana New" w:hint="cs"/>
          <w:sz w:val="32"/>
          <w:szCs w:val="32"/>
          <w:cs/>
        </w:rPr>
        <w:t>เรียนรู้</w:t>
      </w:r>
      <w:r w:rsidRPr="00D05EEB">
        <w:rPr>
          <w:rFonts w:asciiTheme="majorBidi" w:hAnsiTheme="majorBidi" w:cs="Angsana New"/>
          <w:sz w:val="32"/>
          <w:szCs w:val="32"/>
          <w:cs/>
        </w:rPr>
        <w:t xml:space="preserve">การพัฒนาเว็บแอพพลิเคชันด้วย </w:t>
      </w:r>
      <w:r w:rsidRPr="00D05EEB">
        <w:rPr>
          <w:rFonts w:asciiTheme="majorBidi" w:hAnsiTheme="majorBidi" w:cstheme="majorBidi"/>
          <w:sz w:val="32"/>
          <w:szCs w:val="32"/>
        </w:rPr>
        <w:t xml:space="preserve">ReactJS </w:t>
      </w:r>
      <w:r w:rsidRPr="00D05EEB">
        <w:rPr>
          <w:rFonts w:asciiTheme="majorBidi" w:hAnsiTheme="majorBidi" w:cs="Angsana New"/>
          <w:sz w:val="32"/>
          <w:szCs w:val="32"/>
          <w:cs/>
        </w:rPr>
        <w:t xml:space="preserve">และ </w:t>
      </w:r>
      <w:r w:rsidRPr="00D05EEB">
        <w:rPr>
          <w:rFonts w:asciiTheme="majorBidi" w:hAnsiTheme="majorBidi" w:cstheme="majorBidi"/>
          <w:sz w:val="32"/>
          <w:szCs w:val="32"/>
        </w:rPr>
        <w:t>NodeJS</w:t>
      </w:r>
    </w:p>
    <w:p w14:paraId="61F7CF83" w14:textId="77777777" w:rsidR="00934C87" w:rsidRDefault="00934C87" w:rsidP="00934C87">
      <w:pPr>
        <w:spacing w:after="0"/>
        <w:ind w:left="426"/>
        <w:rPr>
          <w:rFonts w:asciiTheme="majorBidi" w:hAnsiTheme="majorBidi" w:cstheme="majorBidi"/>
          <w:sz w:val="32"/>
          <w:szCs w:val="32"/>
        </w:rPr>
      </w:pPr>
      <w:r>
        <w:rPr>
          <w:rFonts w:asciiTheme="majorBidi" w:hAnsiTheme="majorBidi" w:cstheme="majorBidi" w:hint="cs"/>
          <w:sz w:val="32"/>
          <w:szCs w:val="32"/>
          <w:cs/>
        </w:rPr>
        <w:t>3</w:t>
      </w:r>
      <w:r w:rsidRPr="002D27DA">
        <w:rPr>
          <w:rFonts w:asciiTheme="majorBidi" w:hAnsiTheme="majorBidi" w:cstheme="majorBidi"/>
          <w:sz w:val="32"/>
          <w:szCs w:val="32"/>
        </w:rPr>
        <w:t>)</w:t>
      </w:r>
      <w:r>
        <w:rPr>
          <w:rFonts w:asciiTheme="majorBidi" w:hAnsiTheme="majorBidi" w:cstheme="majorBidi"/>
          <w:sz w:val="32"/>
          <w:szCs w:val="32"/>
        </w:rPr>
        <w:tab/>
      </w:r>
      <w:r w:rsidR="00365A00">
        <w:rPr>
          <w:rFonts w:asciiTheme="majorBidi" w:hAnsiTheme="majorBidi" w:cs="Angsana New" w:hint="cs"/>
          <w:sz w:val="32"/>
          <w:szCs w:val="32"/>
          <w:cs/>
        </w:rPr>
        <w:t>ได้</w:t>
      </w:r>
      <w:r w:rsidRPr="00F76678">
        <w:rPr>
          <w:rFonts w:asciiTheme="majorBidi" w:hAnsiTheme="majorBidi" w:cs="Angsana New"/>
          <w:sz w:val="32"/>
          <w:szCs w:val="32"/>
          <w:cs/>
        </w:rPr>
        <w:t>ศึกษา</w:t>
      </w:r>
      <w:r w:rsidR="00365A00">
        <w:rPr>
          <w:rFonts w:asciiTheme="majorBidi" w:hAnsiTheme="majorBidi" w:cs="Angsana New" w:hint="cs"/>
          <w:sz w:val="32"/>
          <w:szCs w:val="32"/>
          <w:cs/>
        </w:rPr>
        <w:t>เรียนรู้</w:t>
      </w:r>
      <w:r w:rsidRPr="00F76678">
        <w:rPr>
          <w:rFonts w:asciiTheme="majorBidi" w:hAnsiTheme="majorBidi" w:cs="Angsana New"/>
          <w:sz w:val="32"/>
          <w:szCs w:val="32"/>
          <w:cs/>
        </w:rPr>
        <w:t>การเชื่อมต่อ</w:t>
      </w:r>
      <w:r>
        <w:rPr>
          <w:rFonts w:asciiTheme="majorBidi" w:hAnsiTheme="majorBidi" w:cs="Angsana New" w:hint="cs"/>
          <w:sz w:val="32"/>
          <w:szCs w:val="32"/>
          <w:cs/>
        </w:rPr>
        <w:t>กับ</w:t>
      </w:r>
      <w:r w:rsidRPr="00F76678">
        <w:rPr>
          <w:rFonts w:asciiTheme="majorBidi" w:hAnsiTheme="majorBidi" w:cs="Angsana New"/>
          <w:sz w:val="32"/>
          <w:szCs w:val="32"/>
          <w:cs/>
        </w:rPr>
        <w:t xml:space="preserve">ฐานข้อมูล </w:t>
      </w:r>
      <w:r w:rsidRPr="00F76678">
        <w:rPr>
          <w:rFonts w:asciiTheme="majorBidi" w:hAnsiTheme="majorBidi" w:cstheme="majorBidi"/>
          <w:sz w:val="32"/>
          <w:szCs w:val="32"/>
        </w:rPr>
        <w:t>MongoDB</w:t>
      </w:r>
    </w:p>
    <w:p w14:paraId="7AE0C4E7" w14:textId="77777777" w:rsidR="00215D5D" w:rsidRDefault="00934C87" w:rsidP="00F418C9">
      <w:pPr>
        <w:spacing w:after="400"/>
        <w:ind w:left="426"/>
        <w:rPr>
          <w:rFonts w:asciiTheme="majorBidi" w:hAnsiTheme="majorBidi" w:cstheme="majorBidi"/>
          <w:sz w:val="32"/>
          <w:szCs w:val="32"/>
        </w:rPr>
      </w:pPr>
      <w:r>
        <w:rPr>
          <w:rFonts w:asciiTheme="majorBidi" w:hAnsiTheme="majorBidi" w:cstheme="majorBidi" w:hint="cs"/>
          <w:sz w:val="32"/>
          <w:szCs w:val="32"/>
          <w:cs/>
        </w:rPr>
        <w:t>4</w:t>
      </w:r>
      <w:r>
        <w:rPr>
          <w:rFonts w:asciiTheme="majorBidi" w:hAnsiTheme="majorBidi" w:cstheme="majorBidi"/>
          <w:sz w:val="32"/>
          <w:szCs w:val="32"/>
        </w:rPr>
        <w:t>)</w:t>
      </w:r>
      <w:r>
        <w:rPr>
          <w:rFonts w:asciiTheme="majorBidi" w:hAnsiTheme="majorBidi" w:cstheme="majorBidi"/>
          <w:sz w:val="32"/>
          <w:szCs w:val="32"/>
        </w:rPr>
        <w:tab/>
      </w:r>
      <w:r w:rsidR="001F7AAC">
        <w:rPr>
          <w:rFonts w:asciiTheme="majorBidi" w:hAnsiTheme="majorBidi" w:cs="Angsana New" w:hint="cs"/>
          <w:sz w:val="32"/>
          <w:szCs w:val="32"/>
          <w:cs/>
        </w:rPr>
        <w:t>ได้เล่นกีฬาบริดจ์</w:t>
      </w:r>
      <w:r w:rsidR="00E27195">
        <w:rPr>
          <w:rFonts w:asciiTheme="majorBidi" w:hAnsiTheme="majorBidi" w:cs="Angsana New" w:hint="cs"/>
          <w:sz w:val="32"/>
          <w:szCs w:val="32"/>
          <w:cs/>
        </w:rPr>
        <w:t>ผ่านซอฟท์แวร์ที่พัฒนาขึ้น</w:t>
      </w:r>
      <w:r w:rsidR="001F7AAC">
        <w:rPr>
          <w:rFonts w:asciiTheme="majorBidi" w:hAnsiTheme="majorBidi" w:cs="Angsana New" w:hint="cs"/>
          <w:sz w:val="32"/>
          <w:szCs w:val="32"/>
          <w:cs/>
        </w:rPr>
        <w:t>โดยไม่จำเป็นต้องซื้ออุปกรณ์ราคาสูงต่าง</w:t>
      </w:r>
      <w:r w:rsidR="00E27195">
        <w:rPr>
          <w:rFonts w:asciiTheme="majorBidi" w:hAnsiTheme="majorBidi" w:cs="Angsana New" w:hint="cs"/>
          <w:sz w:val="32"/>
          <w:szCs w:val="32"/>
          <w:cs/>
        </w:rPr>
        <w:t xml:space="preserve"> </w:t>
      </w:r>
      <w:r w:rsidR="001F7AAC">
        <w:rPr>
          <w:rFonts w:asciiTheme="majorBidi" w:hAnsiTheme="majorBidi" w:cs="Angsana New" w:hint="cs"/>
          <w:sz w:val="32"/>
          <w:szCs w:val="32"/>
          <w:cs/>
        </w:rPr>
        <w:t>ๆ</w:t>
      </w:r>
    </w:p>
    <w:p w14:paraId="1BEEDCD6" w14:textId="77777777" w:rsidR="003D25E8" w:rsidRDefault="003D25E8" w:rsidP="003D25E8">
      <w:pPr>
        <w:spacing w:after="0"/>
        <w:rPr>
          <w:rFonts w:asciiTheme="majorBidi" w:hAnsiTheme="majorBidi" w:cstheme="majorBidi"/>
          <w:b/>
          <w:bCs/>
          <w:sz w:val="36"/>
          <w:szCs w:val="36"/>
        </w:rPr>
      </w:pPr>
      <w:r>
        <w:rPr>
          <w:rFonts w:asciiTheme="majorBidi" w:hAnsiTheme="majorBidi" w:cstheme="majorBidi" w:hint="cs"/>
          <w:b/>
          <w:bCs/>
          <w:sz w:val="36"/>
          <w:szCs w:val="36"/>
          <w:cs/>
        </w:rPr>
        <w:t>1.4 ขอบเขตของโครงงาน</w:t>
      </w:r>
    </w:p>
    <w:p w14:paraId="359ACE97" w14:textId="77777777" w:rsidR="00A3652F" w:rsidRDefault="00A3652F" w:rsidP="001F3BE6">
      <w:pPr>
        <w:spacing w:after="0"/>
        <w:ind w:left="397"/>
        <w:rPr>
          <w:rFonts w:asciiTheme="majorBidi" w:hAnsiTheme="majorBidi" w:cstheme="majorBidi"/>
          <w:b/>
          <w:bCs/>
          <w:sz w:val="32"/>
          <w:szCs w:val="32"/>
        </w:rPr>
      </w:pPr>
      <w:r w:rsidRPr="005A39FF">
        <w:rPr>
          <w:rFonts w:asciiTheme="majorBidi" w:hAnsiTheme="majorBidi" w:cstheme="majorBidi" w:hint="cs"/>
          <w:b/>
          <w:bCs/>
          <w:sz w:val="32"/>
          <w:szCs w:val="32"/>
          <w:cs/>
        </w:rPr>
        <w:t>1.</w:t>
      </w:r>
      <w:r w:rsidR="00661E35">
        <w:rPr>
          <w:rFonts w:asciiTheme="majorBidi" w:hAnsiTheme="majorBidi" w:cstheme="majorBidi" w:hint="cs"/>
          <w:b/>
          <w:bCs/>
          <w:sz w:val="32"/>
          <w:szCs w:val="32"/>
          <w:cs/>
        </w:rPr>
        <w:t>4</w:t>
      </w:r>
      <w:r>
        <w:rPr>
          <w:rFonts w:asciiTheme="majorBidi" w:hAnsiTheme="majorBidi" w:cstheme="majorBidi" w:hint="cs"/>
          <w:b/>
          <w:bCs/>
          <w:sz w:val="32"/>
          <w:szCs w:val="32"/>
          <w:cs/>
        </w:rPr>
        <w:t>.1 การ</w:t>
      </w:r>
      <w:r w:rsidR="00661E35">
        <w:rPr>
          <w:rFonts w:asciiTheme="majorBidi" w:hAnsiTheme="majorBidi" w:cstheme="majorBidi" w:hint="cs"/>
          <w:b/>
          <w:bCs/>
          <w:sz w:val="32"/>
          <w:szCs w:val="32"/>
          <w:cs/>
        </w:rPr>
        <w:t>วางแผนและออกแบบ</w:t>
      </w:r>
    </w:p>
    <w:p w14:paraId="0EF45053" w14:textId="77777777" w:rsidR="00D2283B" w:rsidRPr="009B77EC" w:rsidRDefault="000C7850" w:rsidP="00D6536B">
      <w:pPr>
        <w:spacing w:after="0"/>
        <w:ind w:firstLine="879"/>
        <w:rPr>
          <w:rFonts w:asciiTheme="majorBidi" w:hAnsiTheme="majorBidi" w:cstheme="majorBidi"/>
          <w:sz w:val="32"/>
          <w:szCs w:val="32"/>
        </w:rPr>
      </w:pPr>
      <w:r>
        <w:rPr>
          <w:rFonts w:asciiTheme="majorBidi" w:hAnsiTheme="majorBidi" w:cstheme="majorBidi" w:hint="cs"/>
          <w:sz w:val="32"/>
          <w:szCs w:val="32"/>
          <w:cs/>
        </w:rPr>
        <w:t>การสร้างเว็บแอพ</w:t>
      </w:r>
      <w:r w:rsidR="00F62914">
        <w:rPr>
          <w:rFonts w:asciiTheme="majorBidi" w:hAnsiTheme="majorBidi" w:cstheme="majorBidi" w:hint="cs"/>
          <w:sz w:val="32"/>
          <w:szCs w:val="32"/>
          <w:cs/>
        </w:rPr>
        <w:t>พลิเคช</w:t>
      </w:r>
      <w:r w:rsidR="009B77EC">
        <w:rPr>
          <w:rFonts w:asciiTheme="majorBidi" w:hAnsiTheme="majorBidi" w:cstheme="majorBidi" w:hint="cs"/>
          <w:sz w:val="32"/>
          <w:szCs w:val="32"/>
          <w:cs/>
        </w:rPr>
        <w:t>ัน</w:t>
      </w:r>
      <w:r w:rsidR="00204142">
        <w:rPr>
          <w:rFonts w:asciiTheme="majorBidi" w:hAnsiTheme="majorBidi" w:cstheme="majorBidi" w:hint="cs"/>
          <w:sz w:val="32"/>
          <w:szCs w:val="32"/>
          <w:cs/>
        </w:rPr>
        <w:t>จะ</w:t>
      </w:r>
      <w:r w:rsidR="00F62914">
        <w:rPr>
          <w:rFonts w:asciiTheme="majorBidi" w:hAnsiTheme="majorBidi" w:cstheme="majorBidi" w:hint="cs"/>
          <w:sz w:val="32"/>
          <w:szCs w:val="32"/>
          <w:cs/>
        </w:rPr>
        <w:t xml:space="preserve">ใช้ </w:t>
      </w:r>
      <w:r w:rsidR="00F62914">
        <w:rPr>
          <w:rFonts w:asciiTheme="majorBidi" w:hAnsiTheme="majorBidi" w:cstheme="majorBidi"/>
          <w:sz w:val="32"/>
          <w:szCs w:val="32"/>
        </w:rPr>
        <w:t xml:space="preserve">React JS </w:t>
      </w:r>
      <w:r w:rsidR="00F62914">
        <w:rPr>
          <w:rFonts w:asciiTheme="majorBidi" w:hAnsiTheme="majorBidi" w:cstheme="majorBidi" w:hint="cs"/>
          <w:sz w:val="32"/>
          <w:szCs w:val="32"/>
          <w:cs/>
        </w:rPr>
        <w:t xml:space="preserve">และ </w:t>
      </w:r>
      <w:r w:rsidR="001D5E80">
        <w:rPr>
          <w:rFonts w:asciiTheme="majorBidi" w:hAnsiTheme="majorBidi" w:cstheme="majorBidi"/>
          <w:sz w:val="32"/>
          <w:szCs w:val="32"/>
        </w:rPr>
        <w:t>Typescript</w:t>
      </w:r>
      <w:r w:rsidR="00F62914">
        <w:rPr>
          <w:rFonts w:asciiTheme="majorBidi" w:hAnsiTheme="majorBidi" w:cstheme="majorBidi" w:hint="cs"/>
          <w:sz w:val="32"/>
          <w:szCs w:val="32"/>
          <w:cs/>
        </w:rPr>
        <w:t xml:space="preserve"> เป็นหลักในการ</w:t>
      </w:r>
      <w:r w:rsidR="009B77EC">
        <w:rPr>
          <w:rFonts w:asciiTheme="majorBidi" w:hAnsiTheme="majorBidi" w:cstheme="majorBidi" w:hint="cs"/>
          <w:sz w:val="32"/>
          <w:szCs w:val="32"/>
          <w:cs/>
        </w:rPr>
        <w:t>ทำงาน</w:t>
      </w:r>
      <w:r w:rsidR="004C1E15">
        <w:rPr>
          <w:rFonts w:asciiTheme="majorBidi" w:hAnsiTheme="majorBidi" w:cstheme="majorBidi" w:hint="cs"/>
          <w:sz w:val="32"/>
          <w:szCs w:val="32"/>
          <w:cs/>
        </w:rPr>
        <w:t xml:space="preserve"> และใ</w:t>
      </w:r>
      <w:r w:rsidR="00356BAE">
        <w:rPr>
          <w:rFonts w:asciiTheme="majorBidi" w:hAnsiTheme="majorBidi" w:cstheme="majorBidi" w:hint="cs"/>
          <w:sz w:val="32"/>
          <w:szCs w:val="32"/>
          <w:cs/>
        </w:rPr>
        <w:t>น</w:t>
      </w:r>
      <w:r w:rsidR="004C1E15">
        <w:rPr>
          <w:rFonts w:asciiTheme="majorBidi" w:hAnsiTheme="majorBidi" w:cstheme="majorBidi" w:hint="cs"/>
          <w:sz w:val="32"/>
          <w:szCs w:val="32"/>
          <w:cs/>
        </w:rPr>
        <w:t>ส่วนของฐานข้อมูลจะเชื่อมต่อไปยัง</w:t>
      </w:r>
      <w:r w:rsidR="004C1E15">
        <w:rPr>
          <w:rFonts w:asciiTheme="majorBidi" w:hAnsiTheme="majorBidi" w:cstheme="majorBidi"/>
          <w:sz w:val="32"/>
          <w:szCs w:val="32"/>
        </w:rPr>
        <w:t xml:space="preserve"> MongoDB</w:t>
      </w:r>
      <w:r w:rsidR="004C1E15">
        <w:rPr>
          <w:rFonts w:asciiTheme="majorBidi" w:hAnsiTheme="majorBidi" w:cstheme="majorBidi" w:hint="cs"/>
          <w:sz w:val="32"/>
          <w:szCs w:val="32"/>
          <w:cs/>
        </w:rPr>
        <w:t xml:space="preserve"> </w:t>
      </w:r>
    </w:p>
    <w:p w14:paraId="4DBA2EFB" w14:textId="77777777" w:rsidR="00661E35" w:rsidRPr="00A3652F" w:rsidRDefault="00661E35" w:rsidP="001F3BE6">
      <w:pPr>
        <w:spacing w:after="0"/>
        <w:ind w:left="397"/>
        <w:rPr>
          <w:rFonts w:asciiTheme="majorBidi" w:hAnsiTheme="majorBidi" w:cstheme="majorBidi"/>
          <w:b/>
          <w:bCs/>
          <w:sz w:val="32"/>
          <w:szCs w:val="32"/>
          <w:cs/>
        </w:rPr>
      </w:pPr>
      <w:r>
        <w:rPr>
          <w:rFonts w:asciiTheme="majorBidi" w:hAnsiTheme="majorBidi" w:cstheme="majorBidi" w:hint="cs"/>
          <w:b/>
          <w:bCs/>
          <w:sz w:val="32"/>
          <w:szCs w:val="32"/>
          <w:cs/>
        </w:rPr>
        <w:t>1.4.2 ระบบการจัด</w:t>
      </w:r>
      <w:r w:rsidR="00A6015C">
        <w:rPr>
          <w:rFonts w:asciiTheme="majorBidi" w:hAnsiTheme="majorBidi" w:cstheme="majorBidi" w:hint="cs"/>
          <w:b/>
          <w:bCs/>
          <w:sz w:val="32"/>
          <w:szCs w:val="32"/>
          <w:cs/>
        </w:rPr>
        <w:t>การ</w:t>
      </w:r>
      <w:r>
        <w:rPr>
          <w:rFonts w:asciiTheme="majorBidi" w:hAnsiTheme="majorBidi" w:cstheme="majorBidi" w:hint="cs"/>
          <w:b/>
          <w:bCs/>
          <w:sz w:val="32"/>
          <w:szCs w:val="32"/>
          <w:cs/>
        </w:rPr>
        <w:t>การแข่งขัน</w:t>
      </w:r>
      <w:r w:rsidR="00766262">
        <w:rPr>
          <w:rFonts w:asciiTheme="majorBidi" w:hAnsiTheme="majorBidi" w:cstheme="majorBidi" w:hint="cs"/>
          <w:b/>
          <w:bCs/>
          <w:sz w:val="32"/>
          <w:szCs w:val="32"/>
          <w:cs/>
        </w:rPr>
        <w:t xml:space="preserve"> </w:t>
      </w:r>
    </w:p>
    <w:p w14:paraId="7AA9412D" w14:textId="77777777" w:rsidR="00FE4339" w:rsidRPr="002D27DA" w:rsidRDefault="00FE4339" w:rsidP="007C1DF5">
      <w:pPr>
        <w:spacing w:after="0"/>
        <w:ind w:left="879"/>
        <w:rPr>
          <w:rFonts w:asciiTheme="majorBidi" w:hAnsiTheme="majorBidi" w:cstheme="majorBidi"/>
          <w:sz w:val="32"/>
          <w:szCs w:val="32"/>
          <w:cs/>
        </w:rPr>
      </w:pPr>
      <w:r w:rsidRPr="002D27DA">
        <w:rPr>
          <w:rFonts w:asciiTheme="majorBidi" w:hAnsiTheme="majorBidi" w:cstheme="majorBidi" w:hint="cs"/>
          <w:sz w:val="32"/>
          <w:szCs w:val="32"/>
          <w:cs/>
        </w:rPr>
        <w:t>1</w:t>
      </w:r>
      <w:r w:rsidRPr="002D27DA">
        <w:rPr>
          <w:rFonts w:asciiTheme="majorBidi" w:hAnsiTheme="majorBidi" w:cstheme="majorBidi"/>
          <w:sz w:val="32"/>
          <w:szCs w:val="32"/>
        </w:rPr>
        <w:t>)</w:t>
      </w:r>
      <w:r w:rsidR="00D2283B">
        <w:rPr>
          <w:rFonts w:asciiTheme="majorBidi" w:hAnsiTheme="majorBidi" w:cstheme="majorBidi" w:hint="cs"/>
          <w:sz w:val="32"/>
          <w:szCs w:val="32"/>
          <w:cs/>
        </w:rPr>
        <w:t xml:space="preserve"> </w:t>
      </w:r>
      <w:r>
        <w:rPr>
          <w:rFonts w:asciiTheme="majorBidi" w:hAnsiTheme="majorBidi" w:cs="Angsana New" w:hint="cs"/>
          <w:sz w:val="32"/>
          <w:szCs w:val="32"/>
          <w:cs/>
        </w:rPr>
        <w:t>จัดทำระบบ</w:t>
      </w:r>
      <w:r w:rsidR="00ED1AE5">
        <w:rPr>
          <w:rFonts w:asciiTheme="majorBidi" w:hAnsiTheme="majorBidi" w:cs="Angsana New" w:hint="cs"/>
          <w:sz w:val="32"/>
          <w:szCs w:val="32"/>
          <w:cs/>
        </w:rPr>
        <w:t>การเล่น</w:t>
      </w:r>
      <w:r>
        <w:rPr>
          <w:rFonts w:asciiTheme="majorBidi" w:hAnsiTheme="majorBidi" w:cs="Angsana New" w:hint="cs"/>
          <w:sz w:val="32"/>
          <w:szCs w:val="32"/>
          <w:cs/>
        </w:rPr>
        <w:t>ไพ่</w:t>
      </w:r>
      <w:r w:rsidR="00533ADD">
        <w:rPr>
          <w:rFonts w:asciiTheme="majorBidi" w:hAnsiTheme="majorBidi" w:cs="Angsana New" w:hint="cs"/>
          <w:sz w:val="32"/>
          <w:szCs w:val="32"/>
          <w:cs/>
        </w:rPr>
        <w:t>บริดจ์ตั้งแต่ การประมูล การเล่น การคิดคะแนน</w:t>
      </w:r>
      <w:r w:rsidR="00AD7C27">
        <w:rPr>
          <w:rFonts w:asciiTheme="majorBidi" w:hAnsiTheme="majorBidi" w:cs="Angsana New" w:hint="cs"/>
          <w:sz w:val="32"/>
          <w:szCs w:val="32"/>
          <w:cs/>
        </w:rPr>
        <w:t xml:space="preserve"> และ</w:t>
      </w:r>
      <w:r w:rsidR="00533ADD">
        <w:rPr>
          <w:rFonts w:asciiTheme="majorBidi" w:hAnsiTheme="majorBidi" w:cs="Angsana New" w:hint="cs"/>
          <w:sz w:val="32"/>
          <w:szCs w:val="32"/>
          <w:cs/>
        </w:rPr>
        <w:t>การจัดอันดับ</w:t>
      </w:r>
    </w:p>
    <w:p w14:paraId="4A364E10" w14:textId="77777777" w:rsidR="00FE4339" w:rsidRDefault="00FE4339" w:rsidP="007C1DF5">
      <w:pPr>
        <w:spacing w:after="0"/>
        <w:ind w:left="879"/>
        <w:rPr>
          <w:rFonts w:asciiTheme="majorBidi" w:hAnsiTheme="majorBidi" w:cs="Angsana New"/>
          <w:sz w:val="32"/>
          <w:szCs w:val="32"/>
        </w:rPr>
      </w:pPr>
      <w:r>
        <w:rPr>
          <w:rFonts w:asciiTheme="majorBidi" w:hAnsiTheme="majorBidi" w:cstheme="majorBidi" w:hint="cs"/>
          <w:sz w:val="32"/>
          <w:szCs w:val="32"/>
          <w:cs/>
        </w:rPr>
        <w:t>2</w:t>
      </w:r>
      <w:r w:rsidRPr="002D27DA">
        <w:rPr>
          <w:rFonts w:asciiTheme="majorBidi" w:hAnsiTheme="majorBidi" w:cstheme="majorBidi"/>
          <w:sz w:val="32"/>
          <w:szCs w:val="32"/>
        </w:rPr>
        <w:t>)</w:t>
      </w:r>
      <w:r w:rsidR="00D2283B">
        <w:rPr>
          <w:rFonts w:asciiTheme="majorBidi" w:hAnsiTheme="majorBidi" w:cstheme="majorBidi" w:hint="cs"/>
          <w:sz w:val="32"/>
          <w:szCs w:val="32"/>
          <w:cs/>
        </w:rPr>
        <w:t xml:space="preserve"> </w:t>
      </w:r>
      <w:r w:rsidR="00E93C03">
        <w:rPr>
          <w:rFonts w:asciiTheme="majorBidi" w:hAnsiTheme="majorBidi" w:cs="Angsana New" w:hint="cs"/>
          <w:sz w:val="32"/>
          <w:szCs w:val="32"/>
          <w:cs/>
        </w:rPr>
        <w:t xml:space="preserve">ระบบไพ่บริดจ์ที่จะจัดทำจะมีรูปแบบการแข่งขัน </w:t>
      </w:r>
      <w:r w:rsidR="00551FAB">
        <w:rPr>
          <w:rFonts w:asciiTheme="majorBidi" w:hAnsiTheme="majorBidi" w:cs="Angsana New"/>
          <w:sz w:val="32"/>
          <w:szCs w:val="32"/>
        </w:rPr>
        <w:t xml:space="preserve">2 </w:t>
      </w:r>
      <w:r w:rsidR="00551FAB">
        <w:rPr>
          <w:rFonts w:asciiTheme="majorBidi" w:hAnsiTheme="majorBidi" w:cs="Angsana New" w:hint="cs"/>
          <w:sz w:val="32"/>
          <w:szCs w:val="32"/>
          <w:cs/>
        </w:rPr>
        <w:t>แบบ อันได้แก่</w:t>
      </w:r>
    </w:p>
    <w:p w14:paraId="205D9940" w14:textId="77777777" w:rsidR="00551FAB" w:rsidRPr="009F783D" w:rsidRDefault="00D035BC" w:rsidP="007C1DF5">
      <w:pPr>
        <w:spacing w:after="0"/>
        <w:ind w:left="879" w:firstLine="283"/>
        <w:rPr>
          <w:rFonts w:asciiTheme="majorBidi" w:hAnsiTheme="majorBidi" w:cstheme="majorBidi"/>
          <w:sz w:val="32"/>
          <w:szCs w:val="32"/>
        </w:rPr>
      </w:pPr>
      <w:r w:rsidRPr="009F783D">
        <w:rPr>
          <w:rFonts w:asciiTheme="majorBidi" w:hAnsiTheme="majorBidi" w:cstheme="majorBidi"/>
          <w:sz w:val="32"/>
          <w:szCs w:val="32"/>
        </w:rPr>
        <w:lastRenderedPageBreak/>
        <w:t xml:space="preserve">2.1) Team of Four </w:t>
      </w:r>
      <w:r w:rsidRPr="009F783D">
        <w:rPr>
          <w:rFonts w:asciiTheme="majorBidi" w:hAnsiTheme="majorBidi" w:cstheme="majorBidi"/>
          <w:sz w:val="32"/>
          <w:szCs w:val="32"/>
          <w:cs/>
        </w:rPr>
        <w:t>สำหรับแข่งขันแบบ</w:t>
      </w:r>
      <w:r w:rsidR="009F783D">
        <w:rPr>
          <w:rFonts w:asciiTheme="majorBidi" w:hAnsiTheme="majorBidi" w:cstheme="majorBidi" w:hint="cs"/>
          <w:sz w:val="32"/>
          <w:szCs w:val="32"/>
          <w:cs/>
        </w:rPr>
        <w:t>ทีม</w:t>
      </w:r>
      <w:r w:rsidR="00001509" w:rsidRPr="009F783D">
        <w:rPr>
          <w:rFonts w:asciiTheme="majorBidi" w:hAnsiTheme="majorBidi" w:cstheme="majorBidi"/>
          <w:sz w:val="32"/>
          <w:szCs w:val="32"/>
          <w:cs/>
        </w:rPr>
        <w:t xml:space="preserve"> โดยจะมีผู้เล่นทีมละ 6 คน</w:t>
      </w:r>
      <w:r w:rsidR="009F783D" w:rsidRPr="009F783D">
        <w:rPr>
          <w:rFonts w:asciiTheme="majorBidi" w:hAnsiTheme="majorBidi" w:cstheme="majorBidi"/>
          <w:sz w:val="32"/>
          <w:szCs w:val="32"/>
          <w:cs/>
        </w:rPr>
        <w:t xml:space="preserve">จำนวน </w:t>
      </w:r>
      <w:r w:rsidR="009F783D" w:rsidRPr="009F783D">
        <w:rPr>
          <w:rFonts w:asciiTheme="majorBidi" w:hAnsiTheme="majorBidi" w:cstheme="majorBidi"/>
          <w:sz w:val="32"/>
          <w:szCs w:val="32"/>
        </w:rPr>
        <w:t xml:space="preserve">2 </w:t>
      </w:r>
      <w:r w:rsidR="009F783D" w:rsidRPr="009F783D">
        <w:rPr>
          <w:rFonts w:asciiTheme="majorBidi" w:hAnsiTheme="majorBidi" w:cstheme="majorBidi"/>
          <w:sz w:val="32"/>
          <w:szCs w:val="32"/>
          <w:cs/>
        </w:rPr>
        <w:t>ทีม</w:t>
      </w:r>
    </w:p>
    <w:p w14:paraId="41CCF322" w14:textId="77777777" w:rsidR="009F783D" w:rsidRPr="009F783D" w:rsidRDefault="009F783D" w:rsidP="007C1DF5">
      <w:pPr>
        <w:spacing w:after="0"/>
        <w:ind w:left="879" w:firstLine="283"/>
        <w:rPr>
          <w:rFonts w:asciiTheme="majorBidi" w:hAnsiTheme="majorBidi" w:cstheme="majorBidi"/>
          <w:sz w:val="32"/>
          <w:szCs w:val="32"/>
          <w:cs/>
        </w:rPr>
      </w:pPr>
      <w:r w:rsidRPr="009F783D">
        <w:rPr>
          <w:rFonts w:asciiTheme="majorBidi" w:hAnsiTheme="majorBidi" w:cstheme="majorBidi"/>
          <w:sz w:val="32"/>
          <w:szCs w:val="32"/>
          <w:cs/>
        </w:rPr>
        <w:t xml:space="preserve">2.2 </w:t>
      </w:r>
      <w:r w:rsidRPr="009F783D">
        <w:rPr>
          <w:rFonts w:asciiTheme="majorBidi" w:hAnsiTheme="majorBidi" w:cstheme="majorBidi"/>
          <w:sz w:val="32"/>
          <w:szCs w:val="32"/>
        </w:rPr>
        <w:t xml:space="preserve">) Duplicate </w:t>
      </w:r>
      <w:r w:rsidRPr="009F783D">
        <w:rPr>
          <w:rFonts w:asciiTheme="majorBidi" w:hAnsiTheme="majorBidi" w:cstheme="majorBidi"/>
          <w:sz w:val="32"/>
          <w:szCs w:val="32"/>
          <w:cs/>
        </w:rPr>
        <w:t>สำหรับแข่งขันแบบคู่</w:t>
      </w:r>
      <w:r>
        <w:rPr>
          <w:rFonts w:asciiTheme="majorBidi" w:hAnsiTheme="majorBidi" w:cstheme="majorBidi" w:hint="cs"/>
          <w:sz w:val="32"/>
          <w:szCs w:val="32"/>
          <w:cs/>
        </w:rPr>
        <w:t xml:space="preserve"> โดยจะมีสูงสุด 10 คู่ต่อทัวร์นาเมน</w:t>
      </w:r>
      <w:r w:rsidR="00055052">
        <w:rPr>
          <w:rFonts w:asciiTheme="majorBidi" w:hAnsiTheme="majorBidi" w:cstheme="majorBidi" w:hint="cs"/>
          <w:sz w:val="32"/>
          <w:szCs w:val="32"/>
          <w:cs/>
        </w:rPr>
        <w:t>ท์</w:t>
      </w:r>
    </w:p>
    <w:p w14:paraId="6E9832BF" w14:textId="77777777" w:rsidR="00FE4339" w:rsidRDefault="00FE4339" w:rsidP="007C1DF5">
      <w:pPr>
        <w:spacing w:after="0"/>
        <w:ind w:left="879"/>
        <w:rPr>
          <w:rFonts w:asciiTheme="majorBidi" w:hAnsiTheme="majorBidi" w:cstheme="majorBidi"/>
          <w:sz w:val="32"/>
          <w:szCs w:val="32"/>
        </w:rPr>
      </w:pPr>
      <w:r>
        <w:rPr>
          <w:rFonts w:asciiTheme="majorBidi" w:hAnsiTheme="majorBidi" w:cstheme="majorBidi" w:hint="cs"/>
          <w:sz w:val="32"/>
          <w:szCs w:val="32"/>
          <w:cs/>
        </w:rPr>
        <w:t>3</w:t>
      </w:r>
      <w:r w:rsidRPr="002D27DA">
        <w:rPr>
          <w:rFonts w:asciiTheme="majorBidi" w:hAnsiTheme="majorBidi" w:cstheme="majorBidi"/>
          <w:sz w:val="32"/>
          <w:szCs w:val="32"/>
        </w:rPr>
        <w:t>)</w:t>
      </w:r>
      <w:r w:rsidR="00D2283B">
        <w:rPr>
          <w:rFonts w:asciiTheme="majorBidi" w:hAnsiTheme="majorBidi" w:cstheme="majorBidi" w:hint="cs"/>
          <w:sz w:val="32"/>
          <w:szCs w:val="32"/>
          <w:cs/>
        </w:rPr>
        <w:t xml:space="preserve"> </w:t>
      </w:r>
      <w:r w:rsidR="00055052">
        <w:rPr>
          <w:rFonts w:asciiTheme="majorBidi" w:hAnsiTheme="majorBidi" w:cs="Angsana New" w:hint="cs"/>
          <w:sz w:val="32"/>
          <w:szCs w:val="32"/>
          <w:cs/>
        </w:rPr>
        <w:t>รูปแบบการแข่งขัน</w:t>
      </w:r>
      <w:r w:rsidR="004C0213">
        <w:rPr>
          <w:rFonts w:asciiTheme="majorBidi" w:hAnsiTheme="majorBidi" w:cs="Angsana New"/>
          <w:sz w:val="32"/>
          <w:szCs w:val="32"/>
        </w:rPr>
        <w:t xml:space="preserve"> Duplicate </w:t>
      </w:r>
      <w:r w:rsidR="00056DAA">
        <w:rPr>
          <w:rFonts w:asciiTheme="majorBidi" w:hAnsiTheme="majorBidi" w:cs="Angsana New" w:hint="cs"/>
          <w:sz w:val="32"/>
          <w:szCs w:val="32"/>
          <w:cs/>
        </w:rPr>
        <w:t>สามารถเ</w:t>
      </w:r>
      <w:r w:rsidR="00643E20">
        <w:rPr>
          <w:rFonts w:asciiTheme="majorBidi" w:hAnsiTheme="majorBidi" w:cs="Angsana New" w:hint="cs"/>
          <w:sz w:val="32"/>
          <w:szCs w:val="32"/>
          <w:cs/>
        </w:rPr>
        <w:t>ปิด/ปิดการใช้งาน</w:t>
      </w:r>
      <w:r w:rsidR="00056DAA">
        <w:rPr>
          <w:rFonts w:asciiTheme="majorBidi" w:hAnsiTheme="majorBidi" w:cs="Angsana New"/>
          <w:sz w:val="32"/>
          <w:szCs w:val="32"/>
        </w:rPr>
        <w:t xml:space="preserve"> Barometer</w:t>
      </w:r>
      <w:r w:rsidR="00056DAA">
        <w:rPr>
          <w:rFonts w:asciiTheme="majorBidi" w:hAnsiTheme="majorBidi" w:cs="Angsana New" w:hint="cs"/>
          <w:sz w:val="32"/>
          <w:szCs w:val="32"/>
          <w:cs/>
        </w:rPr>
        <w:t xml:space="preserve"> ได้</w:t>
      </w:r>
    </w:p>
    <w:p w14:paraId="5FDFA998" w14:textId="77777777" w:rsidR="00F418C9" w:rsidRDefault="00FE4339" w:rsidP="007C1DF5">
      <w:pPr>
        <w:spacing w:after="0"/>
        <w:ind w:left="879"/>
        <w:rPr>
          <w:rFonts w:asciiTheme="majorBidi" w:hAnsiTheme="majorBidi" w:cs="Angsana New"/>
          <w:sz w:val="32"/>
          <w:szCs w:val="32"/>
        </w:rPr>
      </w:pPr>
      <w:r>
        <w:rPr>
          <w:rFonts w:asciiTheme="majorBidi" w:hAnsiTheme="majorBidi" w:cstheme="majorBidi" w:hint="cs"/>
          <w:sz w:val="32"/>
          <w:szCs w:val="32"/>
          <w:cs/>
        </w:rPr>
        <w:t>4</w:t>
      </w:r>
      <w:r>
        <w:rPr>
          <w:rFonts w:asciiTheme="majorBidi" w:hAnsiTheme="majorBidi" w:cstheme="majorBidi"/>
          <w:sz w:val="32"/>
          <w:szCs w:val="32"/>
        </w:rPr>
        <w:t>)</w:t>
      </w:r>
      <w:r w:rsidR="00D2283B">
        <w:rPr>
          <w:rFonts w:asciiTheme="majorBidi" w:hAnsiTheme="majorBidi" w:cstheme="majorBidi" w:hint="cs"/>
          <w:sz w:val="32"/>
          <w:szCs w:val="32"/>
          <w:cs/>
        </w:rPr>
        <w:t xml:space="preserve"> </w:t>
      </w:r>
      <w:r w:rsidR="00E25F08">
        <w:rPr>
          <w:rFonts w:asciiTheme="majorBidi" w:hAnsiTheme="majorBidi" w:cs="Angsana New" w:hint="cs"/>
          <w:sz w:val="32"/>
          <w:szCs w:val="32"/>
          <w:cs/>
        </w:rPr>
        <w:t>รูปแบบการ</w:t>
      </w:r>
      <w:r w:rsidR="00BC3D79">
        <w:rPr>
          <w:rFonts w:asciiTheme="majorBidi" w:hAnsiTheme="majorBidi" w:cs="Angsana New" w:hint="cs"/>
          <w:sz w:val="32"/>
          <w:szCs w:val="32"/>
          <w:cs/>
        </w:rPr>
        <w:t>วนคู่แข่งขันในการแข่ง</w:t>
      </w:r>
      <w:r w:rsidR="00BC3D79">
        <w:rPr>
          <w:rFonts w:asciiTheme="majorBidi" w:hAnsiTheme="majorBidi" w:cs="Angsana New"/>
          <w:sz w:val="32"/>
          <w:szCs w:val="32"/>
        </w:rPr>
        <w:t xml:space="preserve"> Duplicate </w:t>
      </w:r>
      <w:r w:rsidR="00BC3D79">
        <w:rPr>
          <w:rFonts w:asciiTheme="majorBidi" w:hAnsiTheme="majorBidi" w:cs="Angsana New" w:hint="cs"/>
          <w:sz w:val="32"/>
          <w:szCs w:val="32"/>
          <w:cs/>
        </w:rPr>
        <w:t xml:space="preserve">เป็นแบบ </w:t>
      </w:r>
      <w:r w:rsidR="00BC3D79">
        <w:rPr>
          <w:rFonts w:asciiTheme="majorBidi" w:hAnsiTheme="majorBidi" w:cs="Angsana New"/>
          <w:sz w:val="32"/>
          <w:szCs w:val="32"/>
        </w:rPr>
        <w:t>Howell</w:t>
      </w:r>
    </w:p>
    <w:p w14:paraId="227A0EC0" w14:textId="77777777" w:rsidR="002E2A7B" w:rsidRPr="00A3652F" w:rsidRDefault="002E2A7B" w:rsidP="001F3BE6">
      <w:pPr>
        <w:spacing w:after="0"/>
        <w:ind w:left="397"/>
        <w:rPr>
          <w:rFonts w:asciiTheme="majorBidi" w:hAnsiTheme="majorBidi" w:cstheme="majorBidi"/>
          <w:b/>
          <w:bCs/>
          <w:sz w:val="32"/>
          <w:szCs w:val="32"/>
          <w:cs/>
        </w:rPr>
      </w:pPr>
      <w:r>
        <w:rPr>
          <w:rFonts w:asciiTheme="majorBidi" w:hAnsiTheme="majorBidi" w:cstheme="majorBidi" w:hint="cs"/>
          <w:b/>
          <w:bCs/>
          <w:sz w:val="32"/>
          <w:szCs w:val="32"/>
          <w:cs/>
        </w:rPr>
        <w:t xml:space="preserve">1.4.3 ระบบผู้ใช้งาน </w:t>
      </w:r>
    </w:p>
    <w:p w14:paraId="3F94B01F" w14:textId="77777777" w:rsidR="0035456B" w:rsidRPr="004E45F8" w:rsidRDefault="004E45F8" w:rsidP="004E45F8">
      <w:pPr>
        <w:spacing w:after="0"/>
        <w:ind w:left="397"/>
        <w:rPr>
          <w:rFonts w:asciiTheme="majorBidi" w:hAnsiTheme="majorBidi" w:cstheme="majorBidi"/>
          <w:b/>
          <w:bCs/>
          <w:sz w:val="32"/>
          <w:szCs w:val="32"/>
        </w:rPr>
      </w:pPr>
      <w:r>
        <w:rPr>
          <w:rFonts w:asciiTheme="majorBidi" w:hAnsiTheme="majorBidi" w:cstheme="majorBidi"/>
          <w:b/>
          <w:bCs/>
          <w:sz w:val="32"/>
          <w:szCs w:val="32"/>
        </w:rPr>
        <w:tab/>
        <w:t xml:space="preserve">   </w:t>
      </w:r>
      <w:r w:rsidR="002E2A7B">
        <w:rPr>
          <w:rFonts w:asciiTheme="majorBidi" w:hAnsiTheme="majorBidi" w:cstheme="majorBidi" w:hint="cs"/>
          <w:sz w:val="32"/>
          <w:szCs w:val="32"/>
          <w:cs/>
        </w:rPr>
        <w:t>ระบบผู้ใช้โดยรวมของเว็บแอพพลิเคชันแย่งออกเป็น 3 กลุ่ม ได้แก่</w:t>
      </w:r>
    </w:p>
    <w:p w14:paraId="46355CF8" w14:textId="77777777" w:rsidR="00D6536B" w:rsidRDefault="0035456B" w:rsidP="007C1DF5">
      <w:pPr>
        <w:spacing w:after="0"/>
        <w:ind w:left="794"/>
        <w:rPr>
          <w:ins w:id="0" w:author="{df733786-8bd8-499c-9896-e421af74abd2}" w:date="2021-10-14T17:46:00Z"/>
          <w:rFonts w:asciiTheme="majorBidi" w:hAnsiTheme="majorBidi" w:cstheme="majorBidi"/>
          <w:b/>
          <w:bCs/>
          <w:sz w:val="32"/>
          <w:szCs w:val="32"/>
        </w:rPr>
      </w:pPr>
      <w:r w:rsidRPr="00CC02D9">
        <w:rPr>
          <w:rFonts w:asciiTheme="majorBidi" w:hAnsiTheme="majorBidi" w:cstheme="majorBidi" w:hint="cs"/>
          <w:b/>
          <w:bCs/>
          <w:sz w:val="32"/>
          <w:szCs w:val="32"/>
          <w:cs/>
        </w:rPr>
        <w:t>1.4.3.1</w:t>
      </w:r>
      <w:r>
        <w:rPr>
          <w:rFonts w:asciiTheme="majorBidi" w:hAnsiTheme="majorBidi" w:cstheme="majorBidi" w:hint="cs"/>
          <w:b/>
          <w:bCs/>
          <w:sz w:val="32"/>
          <w:szCs w:val="32"/>
          <w:cs/>
        </w:rPr>
        <w:t xml:space="preserve"> ผู้ใช้ทั่วไป</w:t>
      </w:r>
    </w:p>
    <w:p w14:paraId="083C696B" w14:textId="77777777" w:rsidR="0035456B" w:rsidRPr="002D27DA" w:rsidRDefault="0035456B" w:rsidP="007C1DF5">
      <w:pPr>
        <w:spacing w:after="0"/>
        <w:ind w:left="720" w:firstLine="709"/>
        <w:rPr>
          <w:rFonts w:asciiTheme="majorBidi" w:hAnsiTheme="majorBidi" w:cstheme="majorBidi"/>
          <w:sz w:val="32"/>
          <w:szCs w:val="32"/>
        </w:rPr>
      </w:pPr>
      <w:r w:rsidRPr="002D27DA">
        <w:rPr>
          <w:rFonts w:asciiTheme="majorBidi" w:hAnsiTheme="majorBidi" w:cstheme="majorBidi" w:hint="cs"/>
          <w:sz w:val="32"/>
          <w:szCs w:val="32"/>
          <w:cs/>
        </w:rPr>
        <w:t>1</w:t>
      </w:r>
      <w:r w:rsidRPr="002D27DA">
        <w:rPr>
          <w:rFonts w:asciiTheme="majorBidi" w:hAnsiTheme="majorBidi" w:cstheme="majorBidi"/>
          <w:sz w:val="32"/>
          <w:szCs w:val="32"/>
        </w:rPr>
        <w:t>)</w:t>
      </w:r>
      <w:r>
        <w:rPr>
          <w:rFonts w:asciiTheme="majorBidi" w:hAnsiTheme="majorBidi" w:cstheme="majorBidi" w:hint="cs"/>
          <w:sz w:val="32"/>
          <w:szCs w:val="32"/>
          <w:cs/>
        </w:rPr>
        <w:t xml:space="preserve"> สามารถเข้าถึงระบบสมาชิกได้</w:t>
      </w:r>
    </w:p>
    <w:p w14:paraId="10A4E0C0" w14:textId="77777777" w:rsidR="0035456B" w:rsidRDefault="0035456B" w:rsidP="007C1DF5">
      <w:pPr>
        <w:spacing w:after="0"/>
        <w:ind w:left="720" w:firstLine="709"/>
        <w:rPr>
          <w:rFonts w:asciiTheme="majorBidi" w:hAnsiTheme="majorBidi" w:cstheme="majorBidi"/>
          <w:sz w:val="32"/>
          <w:szCs w:val="32"/>
        </w:rPr>
      </w:pPr>
      <w:r>
        <w:rPr>
          <w:rFonts w:asciiTheme="majorBidi" w:hAnsiTheme="majorBidi" w:cstheme="majorBidi" w:hint="cs"/>
          <w:sz w:val="32"/>
          <w:szCs w:val="32"/>
          <w:cs/>
        </w:rPr>
        <w:t>2</w:t>
      </w:r>
      <w:r w:rsidRPr="002D27DA">
        <w:rPr>
          <w:rFonts w:asciiTheme="majorBidi" w:hAnsiTheme="majorBidi" w:cstheme="majorBidi"/>
          <w:sz w:val="32"/>
          <w:szCs w:val="32"/>
        </w:rPr>
        <w:t>)</w:t>
      </w:r>
      <w:r>
        <w:rPr>
          <w:rFonts w:asciiTheme="majorBidi" w:hAnsiTheme="majorBidi" w:cstheme="majorBidi" w:hint="cs"/>
          <w:sz w:val="32"/>
          <w:szCs w:val="32"/>
          <w:cs/>
        </w:rPr>
        <w:t xml:space="preserve"> สามารถเข้าถึง</w:t>
      </w:r>
      <w:r w:rsidR="001D5839">
        <w:rPr>
          <w:rFonts w:asciiTheme="majorBidi" w:hAnsiTheme="majorBidi" w:cstheme="majorBidi" w:hint="cs"/>
          <w:sz w:val="32"/>
          <w:szCs w:val="32"/>
          <w:cs/>
        </w:rPr>
        <w:t>การแข่งใน</w:t>
      </w:r>
      <w:r>
        <w:rPr>
          <w:rFonts w:asciiTheme="majorBidi" w:hAnsiTheme="majorBidi" w:cstheme="majorBidi" w:hint="cs"/>
          <w:sz w:val="32"/>
          <w:szCs w:val="32"/>
          <w:cs/>
        </w:rPr>
        <w:t>รายการการแข่งขันต่าง ๆ ได้</w:t>
      </w:r>
    </w:p>
    <w:p w14:paraId="204EE60A" w14:textId="77777777" w:rsidR="0035456B" w:rsidRDefault="0035456B" w:rsidP="007C1DF5">
      <w:pPr>
        <w:spacing w:after="0"/>
        <w:ind w:left="720" w:firstLine="709"/>
        <w:rPr>
          <w:rFonts w:asciiTheme="majorBidi" w:hAnsiTheme="majorBidi" w:cstheme="majorBidi"/>
          <w:sz w:val="32"/>
          <w:szCs w:val="32"/>
        </w:rPr>
      </w:pPr>
      <w:r>
        <w:rPr>
          <w:rFonts w:asciiTheme="majorBidi" w:hAnsiTheme="majorBidi" w:cstheme="majorBidi" w:hint="cs"/>
          <w:sz w:val="32"/>
          <w:szCs w:val="32"/>
          <w:cs/>
        </w:rPr>
        <w:t>3</w:t>
      </w:r>
      <w:r>
        <w:rPr>
          <w:rFonts w:asciiTheme="majorBidi" w:hAnsiTheme="majorBidi" w:cstheme="majorBidi"/>
          <w:sz w:val="32"/>
          <w:szCs w:val="32"/>
        </w:rPr>
        <w:t xml:space="preserve">) </w:t>
      </w:r>
      <w:r>
        <w:rPr>
          <w:rFonts w:asciiTheme="majorBidi" w:hAnsiTheme="majorBidi" w:cstheme="majorBidi" w:hint="cs"/>
          <w:sz w:val="32"/>
          <w:szCs w:val="32"/>
          <w:cs/>
        </w:rPr>
        <w:t>สามารถเรียกกรรมการได้ระหว่างการแข่งขัน</w:t>
      </w:r>
    </w:p>
    <w:p w14:paraId="0DDBE1A1" w14:textId="77777777" w:rsidR="0035456B" w:rsidRDefault="0035456B" w:rsidP="007C1DF5">
      <w:pPr>
        <w:spacing w:after="0"/>
        <w:ind w:left="720" w:firstLine="709"/>
        <w:rPr>
          <w:rFonts w:asciiTheme="majorBidi" w:hAnsiTheme="majorBidi" w:cstheme="majorBidi"/>
          <w:sz w:val="32"/>
          <w:szCs w:val="32"/>
        </w:rPr>
      </w:pPr>
      <w:r>
        <w:rPr>
          <w:rFonts w:asciiTheme="majorBidi" w:hAnsiTheme="majorBidi" w:cstheme="majorBidi" w:hint="cs"/>
          <w:sz w:val="32"/>
          <w:szCs w:val="32"/>
          <w:cs/>
        </w:rPr>
        <w:t>4</w:t>
      </w:r>
      <w:r>
        <w:rPr>
          <w:rFonts w:asciiTheme="majorBidi" w:hAnsiTheme="majorBidi" w:cstheme="majorBidi"/>
          <w:sz w:val="32"/>
          <w:szCs w:val="32"/>
        </w:rPr>
        <w:t>)</w:t>
      </w:r>
      <w:r>
        <w:rPr>
          <w:rFonts w:asciiTheme="majorBidi" w:hAnsiTheme="majorBidi" w:cstheme="majorBidi" w:hint="cs"/>
          <w:sz w:val="32"/>
          <w:szCs w:val="32"/>
          <w:cs/>
        </w:rPr>
        <w:t xml:space="preserve"> สามารถดูผลการแข่งขันย้อนหลังได้</w:t>
      </w:r>
    </w:p>
    <w:p w14:paraId="476BA8B7" w14:textId="77777777" w:rsidR="0035456B" w:rsidRPr="00EE2593" w:rsidRDefault="0035456B" w:rsidP="007C1DF5">
      <w:pPr>
        <w:spacing w:after="0"/>
        <w:ind w:left="720" w:firstLine="709"/>
        <w:rPr>
          <w:rFonts w:asciiTheme="majorBidi" w:hAnsiTheme="majorBidi" w:cs="Angsana New"/>
          <w:sz w:val="32"/>
          <w:szCs w:val="32"/>
        </w:rPr>
      </w:pPr>
      <w:r>
        <w:rPr>
          <w:rFonts w:asciiTheme="majorBidi" w:hAnsiTheme="majorBidi" w:cstheme="majorBidi" w:hint="cs"/>
          <w:sz w:val="32"/>
          <w:szCs w:val="32"/>
          <w:cs/>
        </w:rPr>
        <w:t>5</w:t>
      </w:r>
      <w:r>
        <w:rPr>
          <w:rFonts w:asciiTheme="majorBidi" w:hAnsiTheme="majorBidi" w:cstheme="majorBidi"/>
          <w:sz w:val="32"/>
          <w:szCs w:val="32"/>
        </w:rPr>
        <w:t xml:space="preserve">) </w:t>
      </w:r>
      <w:r>
        <w:rPr>
          <w:rFonts w:asciiTheme="majorBidi" w:hAnsiTheme="majorBidi" w:cstheme="majorBidi" w:hint="cs"/>
          <w:sz w:val="32"/>
          <w:szCs w:val="32"/>
          <w:cs/>
        </w:rPr>
        <w:t>สามารถเติมเงินเพื่อใช้ในการเข้าแข่งขันทัวร์นาเมนท์ที่มีค่าเข้าร่วมได้</w:t>
      </w:r>
    </w:p>
    <w:p w14:paraId="08345C69" w14:textId="77777777" w:rsidR="0035456B" w:rsidRDefault="0035456B" w:rsidP="002D1D10">
      <w:pPr>
        <w:spacing w:after="0"/>
        <w:ind w:left="794"/>
        <w:rPr>
          <w:rFonts w:asciiTheme="majorBidi" w:hAnsiTheme="majorBidi" w:cstheme="majorBidi"/>
          <w:b/>
          <w:bCs/>
          <w:sz w:val="32"/>
          <w:szCs w:val="32"/>
        </w:rPr>
      </w:pPr>
      <w:r w:rsidRPr="00CC02D9">
        <w:rPr>
          <w:rFonts w:asciiTheme="majorBidi" w:hAnsiTheme="majorBidi" w:cstheme="majorBidi" w:hint="cs"/>
          <w:b/>
          <w:bCs/>
          <w:sz w:val="32"/>
          <w:szCs w:val="32"/>
          <w:cs/>
        </w:rPr>
        <w:t>1.4.3.</w:t>
      </w:r>
      <w:r w:rsidR="00755205">
        <w:rPr>
          <w:rFonts w:asciiTheme="majorBidi" w:hAnsiTheme="majorBidi" w:cstheme="majorBidi"/>
          <w:b/>
          <w:bCs/>
          <w:sz w:val="32"/>
          <w:szCs w:val="32"/>
        </w:rPr>
        <w:t>2</w:t>
      </w:r>
      <w:r>
        <w:rPr>
          <w:rFonts w:asciiTheme="majorBidi" w:hAnsiTheme="majorBidi" w:cstheme="majorBidi" w:hint="cs"/>
          <w:b/>
          <w:bCs/>
          <w:sz w:val="32"/>
          <w:szCs w:val="32"/>
          <w:cs/>
        </w:rPr>
        <w:t xml:space="preserve"> ผู้</w:t>
      </w:r>
      <w:r w:rsidR="00EE2593">
        <w:rPr>
          <w:rFonts w:asciiTheme="majorBidi" w:hAnsiTheme="majorBidi" w:cstheme="majorBidi" w:hint="cs"/>
          <w:b/>
          <w:bCs/>
          <w:sz w:val="32"/>
          <w:szCs w:val="32"/>
          <w:cs/>
        </w:rPr>
        <w:t>จัดการการแข่งขัน</w:t>
      </w:r>
    </w:p>
    <w:p w14:paraId="5BC9D925" w14:textId="77777777" w:rsidR="0035456B" w:rsidRPr="002D27DA" w:rsidRDefault="0035456B" w:rsidP="007C1DF5">
      <w:pPr>
        <w:spacing w:after="0"/>
        <w:ind w:left="720" w:firstLine="709"/>
        <w:rPr>
          <w:rFonts w:asciiTheme="majorBidi" w:hAnsiTheme="majorBidi" w:cstheme="majorBidi"/>
          <w:sz w:val="32"/>
          <w:szCs w:val="32"/>
        </w:rPr>
      </w:pPr>
      <w:r w:rsidRPr="002D27DA">
        <w:rPr>
          <w:rFonts w:asciiTheme="majorBidi" w:hAnsiTheme="majorBidi" w:cstheme="majorBidi" w:hint="cs"/>
          <w:sz w:val="32"/>
          <w:szCs w:val="32"/>
          <w:cs/>
        </w:rPr>
        <w:t>1</w:t>
      </w:r>
      <w:r w:rsidRPr="002D27DA">
        <w:rPr>
          <w:rFonts w:asciiTheme="majorBidi" w:hAnsiTheme="majorBidi" w:cstheme="majorBidi"/>
          <w:sz w:val="32"/>
          <w:szCs w:val="32"/>
        </w:rPr>
        <w:t>)</w:t>
      </w:r>
      <w:r>
        <w:rPr>
          <w:rFonts w:asciiTheme="majorBidi" w:hAnsiTheme="majorBidi" w:cstheme="majorBidi" w:hint="cs"/>
          <w:sz w:val="32"/>
          <w:szCs w:val="32"/>
          <w:cs/>
        </w:rPr>
        <w:t xml:space="preserve"> สามารถเข้าถึงระบบสมาชิกได้</w:t>
      </w:r>
    </w:p>
    <w:p w14:paraId="699C58B3" w14:textId="77777777" w:rsidR="0035456B" w:rsidRDefault="0035456B" w:rsidP="007C1DF5">
      <w:pPr>
        <w:spacing w:after="0"/>
        <w:ind w:left="720" w:firstLine="709"/>
        <w:rPr>
          <w:rFonts w:asciiTheme="majorBidi" w:hAnsiTheme="majorBidi" w:cstheme="majorBidi"/>
          <w:sz w:val="32"/>
          <w:szCs w:val="32"/>
        </w:rPr>
      </w:pPr>
      <w:r>
        <w:rPr>
          <w:rFonts w:asciiTheme="majorBidi" w:hAnsiTheme="majorBidi" w:cstheme="majorBidi" w:hint="cs"/>
          <w:sz w:val="32"/>
          <w:szCs w:val="32"/>
          <w:cs/>
        </w:rPr>
        <w:t>2</w:t>
      </w:r>
      <w:r w:rsidRPr="002D27DA">
        <w:rPr>
          <w:rFonts w:asciiTheme="majorBidi" w:hAnsiTheme="majorBidi" w:cstheme="majorBidi"/>
          <w:sz w:val="32"/>
          <w:szCs w:val="32"/>
        </w:rPr>
        <w:t>)</w:t>
      </w:r>
      <w:r>
        <w:rPr>
          <w:rFonts w:asciiTheme="majorBidi" w:hAnsiTheme="majorBidi" w:cstheme="majorBidi" w:hint="cs"/>
          <w:sz w:val="32"/>
          <w:szCs w:val="32"/>
          <w:cs/>
        </w:rPr>
        <w:t xml:space="preserve"> สามารถ</w:t>
      </w:r>
      <w:r w:rsidR="00EE2593">
        <w:rPr>
          <w:rFonts w:asciiTheme="majorBidi" w:hAnsiTheme="majorBidi" w:cstheme="majorBidi" w:hint="cs"/>
          <w:sz w:val="32"/>
          <w:szCs w:val="32"/>
          <w:cs/>
        </w:rPr>
        <w:t>สร้างรายการการแข่งขันใหม่</w:t>
      </w:r>
      <w:r w:rsidR="00374AE8">
        <w:rPr>
          <w:rFonts w:asciiTheme="majorBidi" w:hAnsiTheme="majorBidi" w:cstheme="majorBidi" w:hint="cs"/>
          <w:sz w:val="32"/>
          <w:szCs w:val="32"/>
          <w:cs/>
        </w:rPr>
        <w:t>และแก้ไขรายการการแข่งขันที่สร้างได้</w:t>
      </w:r>
    </w:p>
    <w:p w14:paraId="2E03B953" w14:textId="77777777" w:rsidR="0035456B" w:rsidRDefault="001D5839" w:rsidP="007C1DF5">
      <w:pPr>
        <w:spacing w:after="0"/>
        <w:ind w:left="720" w:firstLine="709"/>
        <w:rPr>
          <w:rFonts w:asciiTheme="majorBidi" w:hAnsiTheme="majorBidi" w:cstheme="majorBidi"/>
          <w:sz w:val="32"/>
          <w:szCs w:val="32"/>
        </w:rPr>
      </w:pPr>
      <w:r>
        <w:rPr>
          <w:rFonts w:asciiTheme="majorBidi" w:hAnsiTheme="majorBidi" w:cstheme="majorBidi" w:hint="cs"/>
          <w:sz w:val="32"/>
          <w:szCs w:val="32"/>
          <w:cs/>
        </w:rPr>
        <w:t>3</w:t>
      </w:r>
      <w:r w:rsidR="0035456B">
        <w:rPr>
          <w:rFonts w:asciiTheme="majorBidi" w:hAnsiTheme="majorBidi" w:cstheme="majorBidi"/>
          <w:sz w:val="32"/>
          <w:szCs w:val="32"/>
        </w:rPr>
        <w:t xml:space="preserve">) </w:t>
      </w:r>
      <w:r>
        <w:rPr>
          <w:rFonts w:asciiTheme="majorBidi" w:hAnsiTheme="majorBidi" w:cstheme="majorBidi" w:hint="cs"/>
          <w:sz w:val="32"/>
          <w:szCs w:val="32"/>
          <w:cs/>
        </w:rPr>
        <w:t>สามารถ</w:t>
      </w:r>
      <w:r w:rsidR="00F13E7E">
        <w:rPr>
          <w:rFonts w:asciiTheme="majorBidi" w:hAnsiTheme="majorBidi" w:cstheme="majorBidi" w:hint="cs"/>
          <w:sz w:val="32"/>
          <w:szCs w:val="32"/>
          <w:cs/>
        </w:rPr>
        <w:t>ชมความเป็นไปของการแข่งขันที่สร้างขึ้นได้</w:t>
      </w:r>
    </w:p>
    <w:p w14:paraId="5FE96703" w14:textId="77777777" w:rsidR="001D5839" w:rsidRDefault="0035456B" w:rsidP="007C1DF5">
      <w:pPr>
        <w:spacing w:after="0"/>
        <w:ind w:left="720" w:firstLine="709"/>
        <w:rPr>
          <w:rFonts w:asciiTheme="majorBidi" w:hAnsiTheme="majorBidi" w:cstheme="majorBidi"/>
          <w:sz w:val="32"/>
          <w:szCs w:val="32"/>
        </w:rPr>
      </w:pPr>
      <w:r>
        <w:rPr>
          <w:rFonts w:asciiTheme="majorBidi" w:hAnsiTheme="majorBidi" w:cstheme="majorBidi" w:hint="cs"/>
          <w:sz w:val="32"/>
          <w:szCs w:val="32"/>
          <w:cs/>
        </w:rPr>
        <w:t>4</w:t>
      </w:r>
      <w:r>
        <w:rPr>
          <w:rFonts w:asciiTheme="majorBidi" w:hAnsiTheme="majorBidi" w:cstheme="majorBidi"/>
          <w:sz w:val="32"/>
          <w:szCs w:val="32"/>
        </w:rPr>
        <w:t>)</w:t>
      </w:r>
      <w:r>
        <w:rPr>
          <w:rFonts w:asciiTheme="majorBidi" w:hAnsiTheme="majorBidi" w:cstheme="majorBidi" w:hint="cs"/>
          <w:sz w:val="32"/>
          <w:szCs w:val="32"/>
          <w:cs/>
        </w:rPr>
        <w:t xml:space="preserve"> สามารถดูผลการแข่งขัน</w:t>
      </w:r>
      <w:r w:rsidR="001D5839">
        <w:rPr>
          <w:rFonts w:asciiTheme="majorBidi" w:hAnsiTheme="majorBidi" w:cstheme="majorBidi" w:hint="cs"/>
          <w:sz w:val="32"/>
          <w:szCs w:val="32"/>
          <w:cs/>
        </w:rPr>
        <w:t>ที่เป็นผู้จัดแข่ง</w:t>
      </w:r>
      <w:r>
        <w:rPr>
          <w:rFonts w:asciiTheme="majorBidi" w:hAnsiTheme="majorBidi" w:cstheme="majorBidi" w:hint="cs"/>
          <w:sz w:val="32"/>
          <w:szCs w:val="32"/>
          <w:cs/>
        </w:rPr>
        <w:t>ย้อนหลังได้</w:t>
      </w:r>
    </w:p>
    <w:p w14:paraId="1821D155" w14:textId="77777777" w:rsidR="0035456B" w:rsidRPr="00EE2593" w:rsidRDefault="001D5839" w:rsidP="007C1DF5">
      <w:pPr>
        <w:spacing w:after="0"/>
        <w:ind w:left="720" w:firstLine="709"/>
        <w:rPr>
          <w:rFonts w:asciiTheme="majorBidi" w:hAnsiTheme="majorBidi" w:cs="Angsana New"/>
          <w:sz w:val="32"/>
          <w:szCs w:val="32"/>
        </w:rPr>
      </w:pPr>
      <w:r>
        <w:rPr>
          <w:rFonts w:asciiTheme="majorBidi" w:hAnsiTheme="majorBidi" w:cstheme="majorBidi" w:hint="cs"/>
          <w:sz w:val="32"/>
          <w:szCs w:val="32"/>
          <w:cs/>
        </w:rPr>
        <w:t>5</w:t>
      </w:r>
      <w:r>
        <w:rPr>
          <w:rFonts w:asciiTheme="majorBidi" w:hAnsiTheme="majorBidi" w:cstheme="majorBidi"/>
          <w:sz w:val="32"/>
          <w:szCs w:val="32"/>
        </w:rPr>
        <w:t xml:space="preserve">) </w:t>
      </w:r>
      <w:r>
        <w:rPr>
          <w:rFonts w:asciiTheme="majorBidi" w:hAnsiTheme="majorBidi" w:cstheme="majorBidi" w:hint="cs"/>
          <w:sz w:val="32"/>
          <w:szCs w:val="32"/>
          <w:cs/>
        </w:rPr>
        <w:t>สามารถพิมพ์ผลลัพธ์การแข่งขันได้</w:t>
      </w:r>
    </w:p>
    <w:p w14:paraId="64686B4A" w14:textId="77777777" w:rsidR="0035456B" w:rsidRDefault="0035456B" w:rsidP="002D1D10">
      <w:pPr>
        <w:spacing w:after="0"/>
        <w:ind w:left="794"/>
        <w:rPr>
          <w:rFonts w:asciiTheme="majorBidi" w:hAnsiTheme="majorBidi" w:cstheme="majorBidi"/>
          <w:b/>
          <w:bCs/>
          <w:sz w:val="32"/>
          <w:szCs w:val="32"/>
        </w:rPr>
      </w:pPr>
      <w:r w:rsidRPr="00CC02D9">
        <w:rPr>
          <w:rFonts w:asciiTheme="majorBidi" w:hAnsiTheme="majorBidi" w:cstheme="majorBidi" w:hint="cs"/>
          <w:b/>
          <w:bCs/>
          <w:sz w:val="32"/>
          <w:szCs w:val="32"/>
          <w:cs/>
        </w:rPr>
        <w:t>1.4.3.</w:t>
      </w:r>
      <w:r w:rsidR="00755205">
        <w:rPr>
          <w:rFonts w:asciiTheme="majorBidi" w:hAnsiTheme="majorBidi" w:cstheme="majorBidi"/>
          <w:b/>
          <w:bCs/>
          <w:sz w:val="32"/>
          <w:szCs w:val="32"/>
          <w:cs/>
        </w:rPr>
        <w:t>4</w:t>
      </w:r>
      <w:r>
        <w:rPr>
          <w:rFonts w:asciiTheme="majorBidi" w:hAnsiTheme="majorBidi" w:cstheme="majorBidi" w:hint="cs"/>
          <w:b/>
          <w:bCs/>
          <w:sz w:val="32"/>
          <w:szCs w:val="32"/>
          <w:cs/>
        </w:rPr>
        <w:t xml:space="preserve"> </w:t>
      </w:r>
      <w:r w:rsidR="009C2A5A">
        <w:rPr>
          <w:rFonts w:asciiTheme="majorBidi" w:hAnsiTheme="majorBidi" w:cstheme="majorBidi" w:hint="cs"/>
          <w:b/>
          <w:bCs/>
          <w:sz w:val="32"/>
          <w:szCs w:val="32"/>
          <w:cs/>
        </w:rPr>
        <w:t>ผู้ดูแลระบบ</w:t>
      </w:r>
    </w:p>
    <w:p w14:paraId="14E8E5AE" w14:textId="77777777" w:rsidR="0035456B" w:rsidRPr="002D27DA" w:rsidRDefault="0035456B" w:rsidP="007C1DF5">
      <w:pPr>
        <w:spacing w:after="0"/>
        <w:ind w:left="720" w:firstLine="709"/>
        <w:rPr>
          <w:rFonts w:asciiTheme="majorBidi" w:hAnsiTheme="majorBidi" w:cstheme="majorBidi"/>
          <w:sz w:val="32"/>
          <w:szCs w:val="32"/>
        </w:rPr>
      </w:pPr>
      <w:r w:rsidRPr="002D27DA">
        <w:rPr>
          <w:rFonts w:asciiTheme="majorBidi" w:hAnsiTheme="majorBidi" w:cstheme="majorBidi" w:hint="cs"/>
          <w:sz w:val="32"/>
          <w:szCs w:val="32"/>
          <w:cs/>
        </w:rPr>
        <w:t>1</w:t>
      </w:r>
      <w:r w:rsidRPr="002D27DA">
        <w:rPr>
          <w:rFonts w:asciiTheme="majorBidi" w:hAnsiTheme="majorBidi" w:cstheme="majorBidi"/>
          <w:sz w:val="32"/>
          <w:szCs w:val="32"/>
        </w:rPr>
        <w:t>)</w:t>
      </w:r>
      <w:r>
        <w:rPr>
          <w:rFonts w:asciiTheme="majorBidi" w:hAnsiTheme="majorBidi" w:cstheme="majorBidi" w:hint="cs"/>
          <w:sz w:val="32"/>
          <w:szCs w:val="32"/>
          <w:cs/>
        </w:rPr>
        <w:t xml:space="preserve"> สามารถเข้าถึงระบบสมาชิกได้</w:t>
      </w:r>
    </w:p>
    <w:p w14:paraId="45BFF7FD" w14:textId="77777777" w:rsidR="0035456B" w:rsidRDefault="0035456B" w:rsidP="007C1DF5">
      <w:pPr>
        <w:spacing w:after="0"/>
        <w:ind w:left="720" w:firstLine="709"/>
        <w:rPr>
          <w:rFonts w:asciiTheme="majorBidi" w:hAnsiTheme="majorBidi" w:cstheme="majorBidi"/>
          <w:sz w:val="32"/>
          <w:szCs w:val="32"/>
        </w:rPr>
      </w:pPr>
      <w:r>
        <w:rPr>
          <w:rFonts w:asciiTheme="majorBidi" w:hAnsiTheme="majorBidi" w:cstheme="majorBidi" w:hint="cs"/>
          <w:sz w:val="32"/>
          <w:szCs w:val="32"/>
          <w:cs/>
        </w:rPr>
        <w:t>2</w:t>
      </w:r>
      <w:r w:rsidRPr="002D27DA">
        <w:rPr>
          <w:rFonts w:asciiTheme="majorBidi" w:hAnsiTheme="majorBidi" w:cstheme="majorBidi"/>
          <w:sz w:val="32"/>
          <w:szCs w:val="32"/>
        </w:rPr>
        <w:t>)</w:t>
      </w:r>
      <w:r>
        <w:rPr>
          <w:rFonts w:asciiTheme="majorBidi" w:hAnsiTheme="majorBidi" w:cstheme="majorBidi" w:hint="cs"/>
          <w:sz w:val="32"/>
          <w:szCs w:val="32"/>
          <w:cs/>
        </w:rPr>
        <w:t xml:space="preserve"> </w:t>
      </w:r>
      <w:r w:rsidR="009C2A5A">
        <w:rPr>
          <w:rFonts w:asciiTheme="majorBidi" w:hAnsiTheme="majorBidi" w:cstheme="majorBidi" w:hint="cs"/>
          <w:sz w:val="32"/>
          <w:szCs w:val="32"/>
          <w:cs/>
        </w:rPr>
        <w:t>ส</w:t>
      </w:r>
      <w:r w:rsidR="00DB4206">
        <w:rPr>
          <w:rFonts w:asciiTheme="majorBidi" w:hAnsiTheme="majorBidi" w:cstheme="majorBidi" w:hint="cs"/>
          <w:sz w:val="32"/>
          <w:szCs w:val="32"/>
          <w:cs/>
        </w:rPr>
        <w:t>ามารถส</w:t>
      </w:r>
      <w:r w:rsidR="009C2A5A">
        <w:rPr>
          <w:rFonts w:asciiTheme="majorBidi" w:hAnsiTheme="majorBidi" w:cstheme="majorBidi" w:hint="cs"/>
          <w:sz w:val="32"/>
          <w:szCs w:val="32"/>
          <w:cs/>
        </w:rPr>
        <w:t>ร้าง</w:t>
      </w:r>
      <w:r w:rsidR="00DB4206">
        <w:rPr>
          <w:rFonts w:asciiTheme="majorBidi" w:hAnsiTheme="majorBidi" w:cstheme="majorBidi" w:hint="cs"/>
          <w:sz w:val="32"/>
          <w:szCs w:val="32"/>
          <w:cs/>
        </w:rPr>
        <w:t>ประกาศ</w:t>
      </w:r>
      <w:r w:rsidR="006D3BF9">
        <w:rPr>
          <w:rFonts w:asciiTheme="majorBidi" w:hAnsiTheme="majorBidi" w:cstheme="majorBidi" w:hint="cs"/>
          <w:sz w:val="32"/>
          <w:szCs w:val="32"/>
          <w:cs/>
        </w:rPr>
        <w:t>เพื่อแจ้งสมาชิกได้</w:t>
      </w:r>
    </w:p>
    <w:p w14:paraId="70996C17" w14:textId="77777777" w:rsidR="006D3BF9" w:rsidRDefault="006D3BF9" w:rsidP="007C1DF5">
      <w:pPr>
        <w:spacing w:after="0"/>
        <w:ind w:left="720" w:firstLine="709"/>
        <w:rPr>
          <w:rFonts w:asciiTheme="majorBidi" w:hAnsiTheme="majorBidi" w:cstheme="majorBidi"/>
          <w:sz w:val="32"/>
          <w:szCs w:val="32"/>
          <w:cs/>
        </w:rPr>
      </w:pPr>
      <w:r>
        <w:rPr>
          <w:rFonts w:asciiTheme="majorBidi" w:hAnsiTheme="majorBidi" w:cstheme="majorBidi" w:hint="cs"/>
          <w:sz w:val="32"/>
          <w:szCs w:val="32"/>
          <w:cs/>
        </w:rPr>
        <w:t>3</w:t>
      </w:r>
      <w:r>
        <w:rPr>
          <w:rFonts w:asciiTheme="majorBidi" w:hAnsiTheme="majorBidi" w:cstheme="majorBidi"/>
          <w:sz w:val="32"/>
          <w:szCs w:val="32"/>
        </w:rPr>
        <w:t xml:space="preserve">) </w:t>
      </w:r>
      <w:r>
        <w:rPr>
          <w:rFonts w:asciiTheme="majorBidi" w:hAnsiTheme="majorBidi" w:cstheme="majorBidi" w:hint="cs"/>
          <w:sz w:val="32"/>
          <w:szCs w:val="32"/>
          <w:cs/>
        </w:rPr>
        <w:t>สามารถจัดการสมาชิกในรูปแบบต่าง ๆ ได้ เช่น ปิดใช้งานสมาชิก ลบสมาชิก</w:t>
      </w:r>
    </w:p>
    <w:p w14:paraId="48D49DA0" w14:textId="77777777" w:rsidR="0035456B" w:rsidRDefault="00441947" w:rsidP="007C1DF5">
      <w:pPr>
        <w:spacing w:after="0"/>
        <w:ind w:left="720" w:firstLine="709"/>
        <w:rPr>
          <w:rFonts w:asciiTheme="majorBidi" w:hAnsiTheme="majorBidi" w:cstheme="majorBidi"/>
          <w:sz w:val="32"/>
          <w:szCs w:val="32"/>
        </w:rPr>
      </w:pPr>
      <w:r>
        <w:rPr>
          <w:rFonts w:asciiTheme="majorBidi" w:hAnsiTheme="majorBidi" w:cstheme="majorBidi" w:hint="cs"/>
          <w:sz w:val="32"/>
          <w:szCs w:val="32"/>
          <w:cs/>
        </w:rPr>
        <w:t>4</w:t>
      </w:r>
      <w:r w:rsidR="0035456B">
        <w:rPr>
          <w:rFonts w:asciiTheme="majorBidi" w:hAnsiTheme="majorBidi" w:cstheme="majorBidi"/>
          <w:sz w:val="32"/>
          <w:szCs w:val="32"/>
        </w:rPr>
        <w:t xml:space="preserve">) </w:t>
      </w:r>
      <w:r w:rsidR="0035456B">
        <w:rPr>
          <w:rFonts w:asciiTheme="majorBidi" w:hAnsiTheme="majorBidi" w:cstheme="majorBidi" w:hint="cs"/>
          <w:sz w:val="32"/>
          <w:szCs w:val="32"/>
          <w:cs/>
        </w:rPr>
        <w:t>สามารถ</w:t>
      </w:r>
      <w:r>
        <w:rPr>
          <w:rFonts w:asciiTheme="majorBidi" w:hAnsiTheme="majorBidi" w:cstheme="majorBidi" w:hint="cs"/>
          <w:sz w:val="32"/>
          <w:szCs w:val="32"/>
          <w:cs/>
        </w:rPr>
        <w:t>จัดการในระบบการเงินได้</w:t>
      </w:r>
    </w:p>
    <w:p w14:paraId="1FAFD2ED" w14:textId="77777777" w:rsidR="00124114" w:rsidRDefault="00441947" w:rsidP="005277B2">
      <w:pPr>
        <w:spacing w:after="0"/>
        <w:ind w:left="720" w:firstLine="698"/>
        <w:rPr>
          <w:rFonts w:asciiTheme="majorBidi" w:hAnsiTheme="majorBidi" w:cstheme="majorBidi"/>
          <w:sz w:val="32"/>
          <w:szCs w:val="32"/>
          <w:cs/>
        </w:rPr>
      </w:pPr>
      <w:r>
        <w:rPr>
          <w:rFonts w:asciiTheme="majorBidi" w:hAnsiTheme="majorBidi" w:cstheme="majorBidi"/>
          <w:sz w:val="32"/>
          <w:szCs w:val="32"/>
        </w:rPr>
        <w:t xml:space="preserve">5) </w:t>
      </w:r>
      <w:r>
        <w:rPr>
          <w:rFonts w:asciiTheme="majorBidi" w:hAnsiTheme="majorBidi" w:cstheme="majorBidi" w:hint="cs"/>
          <w:sz w:val="32"/>
          <w:szCs w:val="32"/>
          <w:cs/>
        </w:rPr>
        <w:t>สามารถสำรองข้อมูลต่าง ๆ ของเว็บแอพพลิเคชันได้</w:t>
      </w:r>
    </w:p>
    <w:p w14:paraId="08135C47" w14:textId="77777777" w:rsidR="001F597D" w:rsidRDefault="001F597D" w:rsidP="005277B2">
      <w:pPr>
        <w:spacing w:after="0"/>
        <w:ind w:left="720" w:firstLine="698"/>
        <w:rPr>
          <w:rFonts w:asciiTheme="majorBidi" w:hAnsiTheme="majorBidi" w:cstheme="majorBidi"/>
          <w:sz w:val="32"/>
          <w:szCs w:val="32"/>
          <w:cs/>
        </w:rPr>
      </w:pPr>
    </w:p>
    <w:p w14:paraId="6D4467D6" w14:textId="61CBCF71" w:rsidR="001F597D" w:rsidRDefault="00124114" w:rsidP="001F597D">
      <w:pPr>
        <w:spacing w:after="0"/>
        <w:rPr>
          <w:rFonts w:asciiTheme="majorBidi" w:hAnsiTheme="majorBidi" w:cstheme="majorBidi"/>
          <w:b/>
          <w:bCs/>
          <w:sz w:val="36"/>
          <w:szCs w:val="36"/>
        </w:rPr>
      </w:pPr>
      <w:r>
        <w:rPr>
          <w:rFonts w:asciiTheme="majorBidi" w:hAnsiTheme="majorBidi" w:cstheme="majorBidi"/>
          <w:sz w:val="32"/>
          <w:szCs w:val="32"/>
          <w:cs/>
        </w:rPr>
        <w:br w:type="page"/>
      </w:r>
      <w:r w:rsidR="001F597D">
        <w:rPr>
          <w:rFonts w:asciiTheme="majorBidi" w:hAnsiTheme="majorBidi" w:cstheme="majorBidi" w:hint="cs"/>
          <w:b/>
          <w:bCs/>
          <w:sz w:val="36"/>
          <w:szCs w:val="36"/>
          <w:cs/>
        </w:rPr>
        <w:lastRenderedPageBreak/>
        <w:t>1.</w:t>
      </w:r>
      <w:r w:rsidR="001F597D">
        <w:rPr>
          <w:rFonts w:asciiTheme="majorBidi" w:hAnsiTheme="majorBidi" w:cstheme="majorBidi"/>
          <w:b/>
          <w:bCs/>
          <w:sz w:val="36"/>
          <w:szCs w:val="36"/>
          <w:cs/>
        </w:rPr>
        <w:t>5</w:t>
      </w:r>
      <w:r w:rsidR="001F597D">
        <w:rPr>
          <w:rFonts w:asciiTheme="majorBidi" w:hAnsiTheme="majorBidi" w:cstheme="majorBidi" w:hint="cs"/>
          <w:b/>
          <w:bCs/>
          <w:sz w:val="36"/>
          <w:szCs w:val="36"/>
          <w:cs/>
        </w:rPr>
        <w:t xml:space="preserve"> ตารางการดำเนินงาน</w:t>
      </w:r>
    </w:p>
    <w:p w14:paraId="49FAA506" w14:textId="1ACA26A2" w:rsidR="0018218B" w:rsidRDefault="0018218B" w:rsidP="00033193">
      <w:pPr>
        <w:rPr>
          <w:rFonts w:asciiTheme="majorBidi" w:hAnsiTheme="majorBidi" w:cstheme="majorBidi"/>
          <w:sz w:val="32"/>
          <w:szCs w:val="32"/>
        </w:rPr>
      </w:pPr>
      <w:r>
        <w:rPr>
          <w:rFonts w:asciiTheme="majorBidi" w:hAnsiTheme="majorBidi" w:cstheme="majorBidi" w:hint="cs"/>
          <w:sz w:val="32"/>
          <w:szCs w:val="32"/>
          <w:cs/>
        </w:rPr>
        <w:t>ตารางแผนการดำเนินงาน</w:t>
      </w:r>
      <w:r w:rsidR="007D52F5">
        <w:rPr>
          <w:rFonts w:asciiTheme="majorBidi" w:hAnsiTheme="majorBidi" w:cstheme="majorBidi" w:hint="cs"/>
          <w:sz w:val="32"/>
          <w:szCs w:val="32"/>
          <w:cs/>
        </w:rPr>
        <w:t>ของโครงงาน</w:t>
      </w:r>
    </w:p>
    <w:tbl>
      <w:tblPr>
        <w:tblStyle w:val="a9"/>
        <w:tblpPr w:leftFromText="180" w:rightFromText="180" w:vertAnchor="text" w:horzAnchor="margin" w:tblpY="203"/>
        <w:tblW w:w="5000" w:type="pct"/>
        <w:tblLook w:val="04A0" w:firstRow="1" w:lastRow="0" w:firstColumn="1" w:lastColumn="0" w:noHBand="0" w:noVBand="1"/>
      </w:tblPr>
      <w:tblGrid>
        <w:gridCol w:w="3248"/>
        <w:gridCol w:w="595"/>
        <w:gridCol w:w="595"/>
        <w:gridCol w:w="595"/>
        <w:gridCol w:w="595"/>
        <w:gridCol w:w="595"/>
        <w:gridCol w:w="595"/>
        <w:gridCol w:w="597"/>
        <w:gridCol w:w="595"/>
        <w:gridCol w:w="620"/>
      </w:tblGrid>
      <w:tr w:rsidR="006F40AC" w14:paraId="68333032" w14:textId="77777777" w:rsidTr="003E21AC">
        <w:tc>
          <w:tcPr>
            <w:tcW w:w="1882" w:type="pct"/>
            <w:vMerge w:val="restart"/>
            <w:vAlign w:val="center"/>
          </w:tcPr>
          <w:p w14:paraId="4AABE708" w14:textId="77777777" w:rsidR="006F40AC" w:rsidRDefault="006F40AC" w:rsidP="006F40AC">
            <w:pPr>
              <w:jc w:val="center"/>
              <w:rPr>
                <w:rFonts w:asciiTheme="majorBidi" w:hAnsiTheme="majorBidi" w:cstheme="majorBidi"/>
                <w:sz w:val="32"/>
                <w:szCs w:val="32"/>
              </w:rPr>
            </w:pPr>
            <w:r>
              <w:rPr>
                <w:rFonts w:asciiTheme="majorBidi" w:hAnsiTheme="majorBidi" w:cstheme="majorBidi" w:hint="cs"/>
                <w:sz w:val="32"/>
                <w:szCs w:val="32"/>
                <w:cs/>
              </w:rPr>
              <w:t>หัวข้อกิจกรรม</w:t>
            </w:r>
          </w:p>
        </w:tc>
        <w:tc>
          <w:tcPr>
            <w:tcW w:w="3118" w:type="pct"/>
            <w:gridSpan w:val="9"/>
          </w:tcPr>
          <w:p w14:paraId="3FCAF559" w14:textId="77777777" w:rsidR="006F40AC" w:rsidRDefault="006F40AC" w:rsidP="006F40AC">
            <w:pPr>
              <w:jc w:val="center"/>
              <w:rPr>
                <w:rFonts w:asciiTheme="majorBidi" w:hAnsiTheme="majorBidi" w:cstheme="majorBidi"/>
                <w:sz w:val="32"/>
                <w:szCs w:val="32"/>
              </w:rPr>
            </w:pPr>
            <w:r>
              <w:rPr>
                <w:rFonts w:asciiTheme="majorBidi" w:hAnsiTheme="majorBidi" w:cstheme="majorBidi" w:hint="cs"/>
                <w:sz w:val="32"/>
                <w:szCs w:val="32"/>
                <w:cs/>
              </w:rPr>
              <w:t>เดือน</w:t>
            </w:r>
          </w:p>
        </w:tc>
      </w:tr>
      <w:tr w:rsidR="006F40AC" w14:paraId="29CC1196" w14:textId="77777777" w:rsidTr="003E21AC">
        <w:tc>
          <w:tcPr>
            <w:tcW w:w="1882" w:type="pct"/>
            <w:vMerge/>
          </w:tcPr>
          <w:p w14:paraId="0ECCD857" w14:textId="77777777" w:rsidR="006F40AC" w:rsidRDefault="006F40AC" w:rsidP="006F40AC">
            <w:pPr>
              <w:jc w:val="center"/>
              <w:rPr>
                <w:rFonts w:asciiTheme="majorBidi" w:hAnsiTheme="majorBidi" w:cstheme="majorBidi"/>
                <w:sz w:val="32"/>
                <w:szCs w:val="32"/>
              </w:rPr>
            </w:pPr>
          </w:p>
        </w:tc>
        <w:tc>
          <w:tcPr>
            <w:tcW w:w="345" w:type="pct"/>
          </w:tcPr>
          <w:p w14:paraId="639443D7" w14:textId="77777777" w:rsidR="006F40AC" w:rsidRDefault="006F40AC" w:rsidP="006F40AC">
            <w:pPr>
              <w:jc w:val="center"/>
              <w:rPr>
                <w:rFonts w:asciiTheme="majorBidi" w:hAnsiTheme="majorBidi" w:cstheme="majorBidi"/>
                <w:sz w:val="32"/>
                <w:szCs w:val="32"/>
              </w:rPr>
            </w:pPr>
            <w:r>
              <w:rPr>
                <w:rFonts w:asciiTheme="majorBidi" w:hAnsiTheme="majorBidi" w:cstheme="majorBidi" w:hint="cs"/>
                <w:sz w:val="32"/>
                <w:szCs w:val="32"/>
                <w:cs/>
              </w:rPr>
              <w:t>ส</w:t>
            </w:r>
            <w:r>
              <w:rPr>
                <w:rFonts w:asciiTheme="majorBidi" w:hAnsiTheme="majorBidi" w:cstheme="majorBidi"/>
                <w:sz w:val="32"/>
                <w:szCs w:val="32"/>
              </w:rPr>
              <w:t>.</w:t>
            </w:r>
            <w:r>
              <w:rPr>
                <w:rFonts w:asciiTheme="majorBidi" w:hAnsiTheme="majorBidi" w:cstheme="majorBidi" w:hint="cs"/>
                <w:sz w:val="32"/>
                <w:szCs w:val="32"/>
                <w:cs/>
              </w:rPr>
              <w:t>ค</w:t>
            </w:r>
            <w:r>
              <w:rPr>
                <w:rFonts w:asciiTheme="majorBidi" w:hAnsiTheme="majorBidi" w:cstheme="majorBidi"/>
                <w:sz w:val="32"/>
                <w:szCs w:val="32"/>
              </w:rPr>
              <w:t>.</w:t>
            </w:r>
          </w:p>
        </w:tc>
        <w:tc>
          <w:tcPr>
            <w:tcW w:w="345" w:type="pct"/>
          </w:tcPr>
          <w:p w14:paraId="49FB7ED3" w14:textId="77777777" w:rsidR="006F40AC" w:rsidRDefault="006F40AC" w:rsidP="006F40AC">
            <w:pPr>
              <w:jc w:val="center"/>
              <w:rPr>
                <w:rFonts w:asciiTheme="majorBidi" w:hAnsiTheme="majorBidi" w:cstheme="majorBidi"/>
                <w:sz w:val="32"/>
                <w:szCs w:val="32"/>
                <w:cs/>
              </w:rPr>
            </w:pPr>
            <w:r>
              <w:rPr>
                <w:rFonts w:asciiTheme="majorBidi" w:hAnsiTheme="majorBidi" w:cstheme="majorBidi" w:hint="cs"/>
                <w:sz w:val="32"/>
                <w:szCs w:val="32"/>
                <w:cs/>
              </w:rPr>
              <w:t>ก</w:t>
            </w:r>
            <w:r>
              <w:rPr>
                <w:rFonts w:asciiTheme="majorBidi" w:hAnsiTheme="majorBidi" w:cstheme="majorBidi"/>
                <w:sz w:val="32"/>
                <w:szCs w:val="32"/>
              </w:rPr>
              <w:t>.</w:t>
            </w:r>
            <w:r>
              <w:rPr>
                <w:rFonts w:asciiTheme="majorBidi" w:hAnsiTheme="majorBidi" w:cstheme="majorBidi" w:hint="cs"/>
                <w:sz w:val="32"/>
                <w:szCs w:val="32"/>
                <w:cs/>
              </w:rPr>
              <w:t>ย</w:t>
            </w:r>
            <w:r>
              <w:rPr>
                <w:rFonts w:asciiTheme="majorBidi" w:hAnsiTheme="majorBidi" w:cstheme="majorBidi"/>
                <w:sz w:val="32"/>
                <w:szCs w:val="32"/>
              </w:rPr>
              <w:t>.</w:t>
            </w:r>
          </w:p>
        </w:tc>
        <w:tc>
          <w:tcPr>
            <w:tcW w:w="345" w:type="pct"/>
          </w:tcPr>
          <w:p w14:paraId="503D37D2" w14:textId="77777777" w:rsidR="006F40AC" w:rsidRDefault="006F40AC" w:rsidP="006F40AC">
            <w:pPr>
              <w:jc w:val="center"/>
              <w:rPr>
                <w:rFonts w:asciiTheme="majorBidi" w:hAnsiTheme="majorBidi" w:cstheme="majorBidi"/>
                <w:sz w:val="32"/>
                <w:szCs w:val="32"/>
              </w:rPr>
            </w:pPr>
            <w:r>
              <w:rPr>
                <w:rFonts w:asciiTheme="majorBidi" w:hAnsiTheme="majorBidi" w:cstheme="majorBidi" w:hint="cs"/>
                <w:sz w:val="32"/>
                <w:szCs w:val="32"/>
                <w:cs/>
              </w:rPr>
              <w:t>ต</w:t>
            </w:r>
            <w:r>
              <w:rPr>
                <w:rFonts w:asciiTheme="majorBidi" w:hAnsiTheme="majorBidi" w:cstheme="majorBidi"/>
                <w:sz w:val="32"/>
                <w:szCs w:val="32"/>
              </w:rPr>
              <w:t>.</w:t>
            </w:r>
            <w:r>
              <w:rPr>
                <w:rFonts w:asciiTheme="majorBidi" w:hAnsiTheme="majorBidi" w:cstheme="majorBidi" w:hint="cs"/>
                <w:sz w:val="32"/>
                <w:szCs w:val="32"/>
                <w:cs/>
              </w:rPr>
              <w:t>ค</w:t>
            </w:r>
            <w:r>
              <w:rPr>
                <w:rFonts w:asciiTheme="majorBidi" w:hAnsiTheme="majorBidi" w:cstheme="majorBidi"/>
                <w:sz w:val="32"/>
                <w:szCs w:val="32"/>
              </w:rPr>
              <w:t>.</w:t>
            </w:r>
          </w:p>
        </w:tc>
        <w:tc>
          <w:tcPr>
            <w:tcW w:w="345" w:type="pct"/>
          </w:tcPr>
          <w:p w14:paraId="579364F4" w14:textId="77777777" w:rsidR="006F40AC" w:rsidRDefault="006F40AC" w:rsidP="006F40AC">
            <w:pPr>
              <w:jc w:val="center"/>
              <w:rPr>
                <w:rFonts w:asciiTheme="majorBidi" w:hAnsiTheme="majorBidi" w:cstheme="majorBidi"/>
                <w:sz w:val="32"/>
                <w:szCs w:val="32"/>
              </w:rPr>
            </w:pPr>
            <w:r>
              <w:rPr>
                <w:rFonts w:asciiTheme="majorBidi" w:hAnsiTheme="majorBidi" w:cstheme="majorBidi" w:hint="cs"/>
                <w:sz w:val="32"/>
                <w:szCs w:val="32"/>
                <w:cs/>
              </w:rPr>
              <w:t>พ</w:t>
            </w:r>
            <w:r>
              <w:rPr>
                <w:rFonts w:asciiTheme="majorBidi" w:hAnsiTheme="majorBidi" w:cstheme="majorBidi"/>
                <w:sz w:val="32"/>
                <w:szCs w:val="32"/>
              </w:rPr>
              <w:t>.</w:t>
            </w:r>
            <w:r>
              <w:rPr>
                <w:rFonts w:asciiTheme="majorBidi" w:hAnsiTheme="majorBidi" w:cstheme="majorBidi" w:hint="cs"/>
                <w:sz w:val="32"/>
                <w:szCs w:val="32"/>
                <w:cs/>
              </w:rPr>
              <w:t>ย</w:t>
            </w:r>
            <w:r>
              <w:rPr>
                <w:rFonts w:asciiTheme="majorBidi" w:hAnsiTheme="majorBidi" w:cstheme="majorBidi"/>
                <w:sz w:val="32"/>
                <w:szCs w:val="32"/>
              </w:rPr>
              <w:t>.</w:t>
            </w:r>
          </w:p>
        </w:tc>
        <w:tc>
          <w:tcPr>
            <w:tcW w:w="345" w:type="pct"/>
          </w:tcPr>
          <w:p w14:paraId="4C94D389" w14:textId="77777777" w:rsidR="006F40AC" w:rsidRDefault="006F40AC" w:rsidP="006F40AC">
            <w:pPr>
              <w:jc w:val="center"/>
              <w:rPr>
                <w:rFonts w:asciiTheme="majorBidi" w:hAnsiTheme="majorBidi" w:cstheme="majorBidi"/>
                <w:sz w:val="32"/>
                <w:szCs w:val="32"/>
              </w:rPr>
            </w:pPr>
            <w:r>
              <w:rPr>
                <w:rFonts w:asciiTheme="majorBidi" w:hAnsiTheme="majorBidi" w:cstheme="majorBidi" w:hint="cs"/>
                <w:sz w:val="32"/>
                <w:szCs w:val="32"/>
                <w:cs/>
              </w:rPr>
              <w:t>ธ</w:t>
            </w:r>
            <w:r>
              <w:rPr>
                <w:rFonts w:asciiTheme="majorBidi" w:hAnsiTheme="majorBidi" w:cstheme="majorBidi"/>
                <w:sz w:val="32"/>
                <w:szCs w:val="32"/>
              </w:rPr>
              <w:t>.</w:t>
            </w:r>
            <w:r>
              <w:rPr>
                <w:rFonts w:asciiTheme="majorBidi" w:hAnsiTheme="majorBidi" w:cstheme="majorBidi" w:hint="cs"/>
                <w:sz w:val="32"/>
                <w:szCs w:val="32"/>
                <w:cs/>
              </w:rPr>
              <w:t>ค</w:t>
            </w:r>
            <w:r>
              <w:rPr>
                <w:rFonts w:asciiTheme="majorBidi" w:hAnsiTheme="majorBidi" w:cstheme="majorBidi"/>
                <w:sz w:val="32"/>
                <w:szCs w:val="32"/>
              </w:rPr>
              <w:t>.</w:t>
            </w:r>
          </w:p>
        </w:tc>
        <w:tc>
          <w:tcPr>
            <w:tcW w:w="345" w:type="pct"/>
          </w:tcPr>
          <w:p w14:paraId="04840205" w14:textId="77777777" w:rsidR="006F40AC" w:rsidRDefault="006F40AC" w:rsidP="006F40AC">
            <w:pPr>
              <w:jc w:val="center"/>
              <w:rPr>
                <w:rFonts w:asciiTheme="majorBidi" w:hAnsiTheme="majorBidi" w:cstheme="majorBidi"/>
                <w:sz w:val="32"/>
                <w:szCs w:val="32"/>
              </w:rPr>
            </w:pPr>
            <w:r>
              <w:rPr>
                <w:rFonts w:asciiTheme="majorBidi" w:hAnsiTheme="majorBidi" w:cstheme="majorBidi" w:hint="cs"/>
                <w:sz w:val="32"/>
                <w:szCs w:val="32"/>
                <w:cs/>
              </w:rPr>
              <w:t>ม</w:t>
            </w:r>
            <w:r>
              <w:rPr>
                <w:rFonts w:asciiTheme="majorBidi" w:hAnsiTheme="majorBidi" w:cstheme="majorBidi"/>
                <w:sz w:val="32"/>
                <w:szCs w:val="32"/>
              </w:rPr>
              <w:t>.</w:t>
            </w:r>
            <w:r>
              <w:rPr>
                <w:rFonts w:asciiTheme="majorBidi" w:hAnsiTheme="majorBidi" w:cstheme="majorBidi" w:hint="cs"/>
                <w:sz w:val="32"/>
                <w:szCs w:val="32"/>
                <w:cs/>
              </w:rPr>
              <w:t>ค</w:t>
            </w:r>
            <w:r>
              <w:rPr>
                <w:rFonts w:asciiTheme="majorBidi" w:hAnsiTheme="majorBidi" w:cstheme="majorBidi"/>
                <w:sz w:val="32"/>
                <w:szCs w:val="32"/>
              </w:rPr>
              <w:t>.</w:t>
            </w:r>
          </w:p>
        </w:tc>
        <w:tc>
          <w:tcPr>
            <w:tcW w:w="346" w:type="pct"/>
          </w:tcPr>
          <w:p w14:paraId="574E25B9" w14:textId="77777777" w:rsidR="006F40AC" w:rsidRDefault="006F40AC" w:rsidP="006F40AC">
            <w:pPr>
              <w:jc w:val="center"/>
              <w:rPr>
                <w:rFonts w:asciiTheme="majorBidi" w:hAnsiTheme="majorBidi" w:cstheme="majorBidi"/>
                <w:sz w:val="32"/>
                <w:szCs w:val="32"/>
              </w:rPr>
            </w:pPr>
            <w:r>
              <w:rPr>
                <w:rFonts w:asciiTheme="majorBidi" w:hAnsiTheme="majorBidi" w:cstheme="majorBidi" w:hint="cs"/>
                <w:sz w:val="32"/>
                <w:szCs w:val="32"/>
                <w:cs/>
              </w:rPr>
              <w:t>ก</w:t>
            </w:r>
            <w:r>
              <w:rPr>
                <w:rFonts w:asciiTheme="majorBidi" w:hAnsiTheme="majorBidi" w:cstheme="majorBidi"/>
                <w:sz w:val="32"/>
                <w:szCs w:val="32"/>
              </w:rPr>
              <w:t>.</w:t>
            </w:r>
            <w:r>
              <w:rPr>
                <w:rFonts w:asciiTheme="majorBidi" w:hAnsiTheme="majorBidi" w:cstheme="majorBidi" w:hint="cs"/>
                <w:sz w:val="32"/>
                <w:szCs w:val="32"/>
                <w:cs/>
              </w:rPr>
              <w:t>พ</w:t>
            </w:r>
            <w:r>
              <w:rPr>
                <w:rFonts w:asciiTheme="majorBidi" w:hAnsiTheme="majorBidi" w:cstheme="majorBidi"/>
                <w:sz w:val="32"/>
                <w:szCs w:val="32"/>
              </w:rPr>
              <w:t>.</w:t>
            </w:r>
          </w:p>
        </w:tc>
        <w:tc>
          <w:tcPr>
            <w:tcW w:w="345" w:type="pct"/>
          </w:tcPr>
          <w:p w14:paraId="6C0A14FA" w14:textId="77777777" w:rsidR="006F40AC" w:rsidRDefault="006F40AC" w:rsidP="006F40AC">
            <w:pPr>
              <w:jc w:val="center"/>
              <w:rPr>
                <w:rFonts w:asciiTheme="majorBidi" w:hAnsiTheme="majorBidi" w:cstheme="majorBidi"/>
                <w:sz w:val="32"/>
                <w:szCs w:val="32"/>
              </w:rPr>
            </w:pPr>
            <w:r>
              <w:rPr>
                <w:rFonts w:asciiTheme="majorBidi" w:hAnsiTheme="majorBidi" w:cstheme="majorBidi" w:hint="cs"/>
                <w:sz w:val="32"/>
                <w:szCs w:val="32"/>
                <w:cs/>
              </w:rPr>
              <w:t>มี</w:t>
            </w:r>
            <w:r>
              <w:rPr>
                <w:rFonts w:asciiTheme="majorBidi" w:hAnsiTheme="majorBidi" w:cstheme="majorBidi"/>
                <w:sz w:val="32"/>
                <w:szCs w:val="32"/>
              </w:rPr>
              <w:t>.</w:t>
            </w:r>
            <w:r>
              <w:rPr>
                <w:rFonts w:asciiTheme="majorBidi" w:hAnsiTheme="majorBidi" w:cstheme="majorBidi" w:hint="cs"/>
                <w:sz w:val="32"/>
                <w:szCs w:val="32"/>
                <w:cs/>
              </w:rPr>
              <w:t>ค</w:t>
            </w:r>
            <w:r>
              <w:rPr>
                <w:rFonts w:asciiTheme="majorBidi" w:hAnsiTheme="majorBidi" w:cstheme="majorBidi"/>
                <w:sz w:val="32"/>
                <w:szCs w:val="32"/>
              </w:rPr>
              <w:t>.</w:t>
            </w:r>
          </w:p>
        </w:tc>
        <w:tc>
          <w:tcPr>
            <w:tcW w:w="359" w:type="pct"/>
          </w:tcPr>
          <w:p w14:paraId="59D3B4CD" w14:textId="77777777" w:rsidR="006F40AC" w:rsidRDefault="006F40AC" w:rsidP="006F40AC">
            <w:pPr>
              <w:jc w:val="center"/>
              <w:rPr>
                <w:rFonts w:asciiTheme="majorBidi" w:hAnsiTheme="majorBidi" w:cstheme="majorBidi"/>
                <w:sz w:val="32"/>
                <w:szCs w:val="32"/>
              </w:rPr>
            </w:pPr>
            <w:r>
              <w:rPr>
                <w:rFonts w:asciiTheme="majorBidi" w:hAnsiTheme="majorBidi" w:cstheme="majorBidi" w:hint="cs"/>
                <w:sz w:val="32"/>
                <w:szCs w:val="32"/>
                <w:cs/>
              </w:rPr>
              <w:t>เม</w:t>
            </w:r>
            <w:r>
              <w:rPr>
                <w:rFonts w:asciiTheme="majorBidi" w:hAnsiTheme="majorBidi" w:cstheme="majorBidi"/>
                <w:sz w:val="32"/>
                <w:szCs w:val="32"/>
              </w:rPr>
              <w:t>.</w:t>
            </w:r>
            <w:r>
              <w:rPr>
                <w:rFonts w:asciiTheme="majorBidi" w:hAnsiTheme="majorBidi" w:cstheme="majorBidi" w:hint="cs"/>
                <w:sz w:val="32"/>
                <w:szCs w:val="32"/>
                <w:cs/>
              </w:rPr>
              <w:t>ย</w:t>
            </w:r>
            <w:r>
              <w:rPr>
                <w:rFonts w:asciiTheme="majorBidi" w:hAnsiTheme="majorBidi" w:cstheme="majorBidi"/>
                <w:sz w:val="32"/>
                <w:szCs w:val="32"/>
              </w:rPr>
              <w:t>.</w:t>
            </w:r>
          </w:p>
        </w:tc>
      </w:tr>
      <w:tr w:rsidR="003E21AC" w14:paraId="1797BC8E" w14:textId="77777777" w:rsidTr="003E21AC">
        <w:tc>
          <w:tcPr>
            <w:tcW w:w="5000" w:type="pct"/>
            <w:gridSpan w:val="10"/>
            <w:shd w:val="clear" w:color="auto" w:fill="E7E6E6" w:themeFill="background2"/>
          </w:tcPr>
          <w:p w14:paraId="110212CB" w14:textId="50F5877F" w:rsidR="003E21AC" w:rsidRDefault="003E21AC" w:rsidP="006F40AC">
            <w:pPr>
              <w:rPr>
                <w:rFonts w:asciiTheme="majorBidi" w:hAnsiTheme="majorBidi" w:cstheme="majorBidi"/>
                <w:sz w:val="32"/>
                <w:szCs w:val="32"/>
              </w:rPr>
            </w:pPr>
            <w:r w:rsidRPr="006F1725">
              <w:rPr>
                <w:rFonts w:asciiTheme="majorBidi" w:hAnsiTheme="majorBidi" w:cstheme="majorBidi"/>
                <w:b/>
                <w:bCs/>
                <w:sz w:val="28"/>
              </w:rPr>
              <w:t xml:space="preserve">1. </w:t>
            </w:r>
            <w:r w:rsidRPr="006F1725">
              <w:rPr>
                <w:rFonts w:asciiTheme="majorBidi" w:hAnsiTheme="majorBidi" w:cstheme="majorBidi" w:hint="cs"/>
                <w:b/>
                <w:bCs/>
                <w:sz w:val="28"/>
                <w:cs/>
              </w:rPr>
              <w:t xml:space="preserve">สรุปการโครงงานจากวิชา </w:t>
            </w:r>
            <w:r w:rsidRPr="006F1725">
              <w:rPr>
                <w:rFonts w:asciiTheme="majorBidi" w:hAnsiTheme="majorBidi" w:cstheme="majorBidi"/>
                <w:b/>
                <w:bCs/>
                <w:sz w:val="28"/>
              </w:rPr>
              <w:t>CEPP</w:t>
            </w:r>
          </w:p>
        </w:tc>
      </w:tr>
      <w:tr w:rsidR="00726DF2" w14:paraId="5E9726A7" w14:textId="77777777" w:rsidTr="003E21AC">
        <w:tc>
          <w:tcPr>
            <w:tcW w:w="1882" w:type="pct"/>
          </w:tcPr>
          <w:p w14:paraId="1BA9FC77" w14:textId="4E29099E" w:rsidR="00726DF2" w:rsidRPr="00726DF2" w:rsidRDefault="00726DF2" w:rsidP="006F40AC">
            <w:pPr>
              <w:rPr>
                <w:rFonts w:asciiTheme="majorBidi" w:hAnsiTheme="majorBidi" w:cstheme="majorBidi"/>
                <w:sz w:val="28"/>
                <w:cs/>
              </w:rPr>
            </w:pPr>
            <w:r w:rsidRPr="00726DF2">
              <w:rPr>
                <w:rFonts w:asciiTheme="majorBidi" w:hAnsiTheme="majorBidi" w:cstheme="majorBidi"/>
                <w:sz w:val="28"/>
              </w:rPr>
              <w:t>1.1</w:t>
            </w:r>
            <w:r>
              <w:rPr>
                <w:rFonts w:asciiTheme="majorBidi" w:hAnsiTheme="majorBidi" w:cstheme="majorBidi"/>
                <w:sz w:val="28"/>
              </w:rPr>
              <w:t xml:space="preserve"> </w:t>
            </w:r>
            <w:r>
              <w:rPr>
                <w:rFonts w:asciiTheme="majorBidi" w:hAnsiTheme="majorBidi" w:cstheme="majorBidi" w:hint="cs"/>
                <w:sz w:val="28"/>
                <w:cs/>
              </w:rPr>
              <w:t>ปรึกษากับอาจารย์</w:t>
            </w:r>
            <w:r w:rsidR="003E21AC">
              <w:rPr>
                <w:rFonts w:asciiTheme="majorBidi" w:hAnsiTheme="majorBidi" w:cstheme="majorBidi" w:hint="cs"/>
                <w:sz w:val="28"/>
                <w:cs/>
              </w:rPr>
              <w:t>ที่ปรึกษา</w:t>
            </w:r>
          </w:p>
        </w:tc>
        <w:tc>
          <w:tcPr>
            <w:tcW w:w="345" w:type="pct"/>
            <w:shd w:val="clear" w:color="auto" w:fill="A8D08D" w:themeFill="accent6" w:themeFillTint="99"/>
          </w:tcPr>
          <w:p w14:paraId="63472C62" w14:textId="77777777" w:rsidR="00726DF2" w:rsidRDefault="00726DF2" w:rsidP="006F40AC">
            <w:pPr>
              <w:rPr>
                <w:rFonts w:asciiTheme="majorBidi" w:hAnsiTheme="majorBidi" w:cstheme="majorBidi"/>
                <w:sz w:val="32"/>
                <w:szCs w:val="32"/>
              </w:rPr>
            </w:pPr>
          </w:p>
        </w:tc>
        <w:tc>
          <w:tcPr>
            <w:tcW w:w="345" w:type="pct"/>
          </w:tcPr>
          <w:p w14:paraId="3C7E8C8F" w14:textId="77777777" w:rsidR="00726DF2" w:rsidRDefault="00726DF2" w:rsidP="006F40AC">
            <w:pPr>
              <w:rPr>
                <w:rFonts w:asciiTheme="majorBidi" w:hAnsiTheme="majorBidi" w:cstheme="majorBidi"/>
                <w:sz w:val="32"/>
                <w:szCs w:val="32"/>
              </w:rPr>
            </w:pPr>
          </w:p>
        </w:tc>
        <w:tc>
          <w:tcPr>
            <w:tcW w:w="345" w:type="pct"/>
          </w:tcPr>
          <w:p w14:paraId="5DE3256F" w14:textId="77777777" w:rsidR="00726DF2" w:rsidRDefault="00726DF2" w:rsidP="006F40AC">
            <w:pPr>
              <w:rPr>
                <w:rFonts w:asciiTheme="majorBidi" w:hAnsiTheme="majorBidi" w:cstheme="majorBidi"/>
                <w:sz w:val="32"/>
                <w:szCs w:val="32"/>
              </w:rPr>
            </w:pPr>
          </w:p>
        </w:tc>
        <w:tc>
          <w:tcPr>
            <w:tcW w:w="345" w:type="pct"/>
          </w:tcPr>
          <w:p w14:paraId="6E200B35" w14:textId="77777777" w:rsidR="00726DF2" w:rsidRDefault="00726DF2" w:rsidP="006F40AC">
            <w:pPr>
              <w:rPr>
                <w:rFonts w:asciiTheme="majorBidi" w:hAnsiTheme="majorBidi" w:cstheme="majorBidi"/>
                <w:sz w:val="32"/>
                <w:szCs w:val="32"/>
              </w:rPr>
            </w:pPr>
          </w:p>
        </w:tc>
        <w:tc>
          <w:tcPr>
            <w:tcW w:w="345" w:type="pct"/>
          </w:tcPr>
          <w:p w14:paraId="5E5AE212" w14:textId="77777777" w:rsidR="00726DF2" w:rsidRDefault="00726DF2" w:rsidP="006F40AC">
            <w:pPr>
              <w:rPr>
                <w:rFonts w:asciiTheme="majorBidi" w:hAnsiTheme="majorBidi" w:cstheme="majorBidi"/>
                <w:sz w:val="32"/>
                <w:szCs w:val="32"/>
              </w:rPr>
            </w:pPr>
          </w:p>
        </w:tc>
        <w:tc>
          <w:tcPr>
            <w:tcW w:w="345" w:type="pct"/>
          </w:tcPr>
          <w:p w14:paraId="5F9FA314" w14:textId="77777777" w:rsidR="00726DF2" w:rsidRDefault="00726DF2" w:rsidP="006F40AC">
            <w:pPr>
              <w:rPr>
                <w:rFonts w:asciiTheme="majorBidi" w:hAnsiTheme="majorBidi" w:cstheme="majorBidi"/>
                <w:sz w:val="32"/>
                <w:szCs w:val="32"/>
              </w:rPr>
            </w:pPr>
          </w:p>
        </w:tc>
        <w:tc>
          <w:tcPr>
            <w:tcW w:w="346" w:type="pct"/>
          </w:tcPr>
          <w:p w14:paraId="0A402E9B" w14:textId="77777777" w:rsidR="00726DF2" w:rsidRDefault="00726DF2" w:rsidP="006F40AC">
            <w:pPr>
              <w:rPr>
                <w:rFonts w:asciiTheme="majorBidi" w:hAnsiTheme="majorBidi" w:cstheme="majorBidi"/>
                <w:sz w:val="32"/>
                <w:szCs w:val="32"/>
              </w:rPr>
            </w:pPr>
          </w:p>
        </w:tc>
        <w:tc>
          <w:tcPr>
            <w:tcW w:w="345" w:type="pct"/>
          </w:tcPr>
          <w:p w14:paraId="5B4898D8" w14:textId="77777777" w:rsidR="00726DF2" w:rsidRDefault="00726DF2" w:rsidP="006F40AC">
            <w:pPr>
              <w:rPr>
                <w:rFonts w:asciiTheme="majorBidi" w:hAnsiTheme="majorBidi" w:cstheme="majorBidi"/>
                <w:sz w:val="32"/>
                <w:szCs w:val="32"/>
              </w:rPr>
            </w:pPr>
          </w:p>
        </w:tc>
        <w:tc>
          <w:tcPr>
            <w:tcW w:w="359" w:type="pct"/>
          </w:tcPr>
          <w:p w14:paraId="0B1C7A94" w14:textId="77777777" w:rsidR="00726DF2" w:rsidRDefault="00726DF2" w:rsidP="006F40AC">
            <w:pPr>
              <w:rPr>
                <w:rFonts w:asciiTheme="majorBidi" w:hAnsiTheme="majorBidi" w:cstheme="majorBidi"/>
                <w:sz w:val="32"/>
                <w:szCs w:val="32"/>
              </w:rPr>
            </w:pPr>
          </w:p>
        </w:tc>
      </w:tr>
      <w:tr w:rsidR="003E21AC" w14:paraId="1496D156" w14:textId="77777777" w:rsidTr="003E21AC">
        <w:tc>
          <w:tcPr>
            <w:tcW w:w="5000" w:type="pct"/>
            <w:gridSpan w:val="10"/>
            <w:shd w:val="clear" w:color="auto" w:fill="E7E6E6" w:themeFill="background2"/>
          </w:tcPr>
          <w:p w14:paraId="3A1361AC" w14:textId="52B25D26" w:rsidR="003E21AC" w:rsidRDefault="003E21AC" w:rsidP="006F40AC">
            <w:pPr>
              <w:rPr>
                <w:rFonts w:asciiTheme="majorBidi" w:hAnsiTheme="majorBidi" w:cstheme="majorBidi"/>
                <w:sz w:val="32"/>
                <w:szCs w:val="32"/>
              </w:rPr>
            </w:pPr>
            <w:r w:rsidRPr="006F1725">
              <w:rPr>
                <w:rFonts w:asciiTheme="majorBidi" w:hAnsiTheme="majorBidi" w:cstheme="majorBidi"/>
                <w:b/>
                <w:bCs/>
                <w:sz w:val="28"/>
              </w:rPr>
              <w:t xml:space="preserve">2. </w:t>
            </w:r>
            <w:r w:rsidRPr="006F1725">
              <w:rPr>
                <w:rFonts w:asciiTheme="majorBidi" w:hAnsiTheme="majorBidi" w:cstheme="majorBidi" w:hint="cs"/>
                <w:b/>
                <w:bCs/>
                <w:sz w:val="28"/>
                <w:cs/>
              </w:rPr>
              <w:t>ศึกษาและค้นคว้า</w:t>
            </w:r>
          </w:p>
        </w:tc>
      </w:tr>
      <w:tr w:rsidR="006F40AC" w14:paraId="44C52C96" w14:textId="77777777" w:rsidTr="003E21AC">
        <w:tc>
          <w:tcPr>
            <w:tcW w:w="1882" w:type="pct"/>
          </w:tcPr>
          <w:p w14:paraId="78E99F83" w14:textId="77777777" w:rsidR="006F40AC" w:rsidRPr="00480D39" w:rsidRDefault="006F40AC" w:rsidP="006F40AC">
            <w:pPr>
              <w:rPr>
                <w:rFonts w:asciiTheme="majorBidi" w:hAnsiTheme="majorBidi" w:cstheme="majorBidi"/>
                <w:sz w:val="28"/>
                <w:cs/>
              </w:rPr>
            </w:pPr>
            <w:r w:rsidRPr="00480D39">
              <w:rPr>
                <w:rFonts w:asciiTheme="majorBidi" w:hAnsiTheme="majorBidi" w:cstheme="majorBidi"/>
                <w:sz w:val="28"/>
              </w:rPr>
              <w:t xml:space="preserve">2.1 </w:t>
            </w:r>
            <w:r w:rsidRPr="00480D39">
              <w:rPr>
                <w:rFonts w:asciiTheme="majorBidi" w:hAnsiTheme="majorBidi" w:cstheme="majorBidi" w:hint="cs"/>
                <w:sz w:val="28"/>
                <w:cs/>
              </w:rPr>
              <w:t>ศึกษาการเล่นกีฬาบริดจ์</w:t>
            </w:r>
          </w:p>
        </w:tc>
        <w:tc>
          <w:tcPr>
            <w:tcW w:w="345" w:type="pct"/>
            <w:shd w:val="clear" w:color="auto" w:fill="A8D08D" w:themeFill="accent6" w:themeFillTint="99"/>
          </w:tcPr>
          <w:p w14:paraId="35996B89" w14:textId="77777777" w:rsidR="006F40AC" w:rsidRDefault="006F40AC" w:rsidP="006F40AC">
            <w:pPr>
              <w:rPr>
                <w:rFonts w:asciiTheme="majorBidi" w:hAnsiTheme="majorBidi" w:cstheme="majorBidi"/>
                <w:sz w:val="32"/>
                <w:szCs w:val="32"/>
              </w:rPr>
            </w:pPr>
          </w:p>
        </w:tc>
        <w:tc>
          <w:tcPr>
            <w:tcW w:w="345" w:type="pct"/>
          </w:tcPr>
          <w:p w14:paraId="59BF45DA" w14:textId="77777777" w:rsidR="006F40AC" w:rsidRDefault="006F40AC" w:rsidP="006F40AC">
            <w:pPr>
              <w:rPr>
                <w:rFonts w:asciiTheme="majorBidi" w:hAnsiTheme="majorBidi" w:cstheme="majorBidi"/>
                <w:sz w:val="32"/>
                <w:szCs w:val="32"/>
              </w:rPr>
            </w:pPr>
          </w:p>
        </w:tc>
        <w:tc>
          <w:tcPr>
            <w:tcW w:w="345" w:type="pct"/>
          </w:tcPr>
          <w:p w14:paraId="19E7A94B" w14:textId="77777777" w:rsidR="006F40AC" w:rsidRDefault="006F40AC" w:rsidP="006F40AC">
            <w:pPr>
              <w:rPr>
                <w:rFonts w:asciiTheme="majorBidi" w:hAnsiTheme="majorBidi" w:cstheme="majorBidi"/>
                <w:sz w:val="32"/>
                <w:szCs w:val="32"/>
              </w:rPr>
            </w:pPr>
          </w:p>
        </w:tc>
        <w:tc>
          <w:tcPr>
            <w:tcW w:w="345" w:type="pct"/>
          </w:tcPr>
          <w:p w14:paraId="675667B4" w14:textId="77777777" w:rsidR="006F40AC" w:rsidRDefault="006F40AC" w:rsidP="006F40AC">
            <w:pPr>
              <w:rPr>
                <w:rFonts w:asciiTheme="majorBidi" w:hAnsiTheme="majorBidi" w:cstheme="majorBidi"/>
                <w:sz w:val="32"/>
                <w:szCs w:val="32"/>
              </w:rPr>
            </w:pPr>
          </w:p>
        </w:tc>
        <w:tc>
          <w:tcPr>
            <w:tcW w:w="345" w:type="pct"/>
          </w:tcPr>
          <w:p w14:paraId="78D54CD6" w14:textId="77777777" w:rsidR="006F40AC" w:rsidRDefault="006F40AC" w:rsidP="006F40AC">
            <w:pPr>
              <w:rPr>
                <w:rFonts w:asciiTheme="majorBidi" w:hAnsiTheme="majorBidi" w:cstheme="majorBidi"/>
                <w:sz w:val="32"/>
                <w:szCs w:val="32"/>
              </w:rPr>
            </w:pPr>
          </w:p>
        </w:tc>
        <w:tc>
          <w:tcPr>
            <w:tcW w:w="345" w:type="pct"/>
          </w:tcPr>
          <w:p w14:paraId="29F1B5E3" w14:textId="77777777" w:rsidR="006F40AC" w:rsidRDefault="006F40AC" w:rsidP="006F40AC">
            <w:pPr>
              <w:rPr>
                <w:rFonts w:asciiTheme="majorBidi" w:hAnsiTheme="majorBidi" w:cstheme="majorBidi"/>
                <w:sz w:val="32"/>
                <w:szCs w:val="32"/>
              </w:rPr>
            </w:pPr>
          </w:p>
        </w:tc>
        <w:tc>
          <w:tcPr>
            <w:tcW w:w="346" w:type="pct"/>
          </w:tcPr>
          <w:p w14:paraId="38DBA0F4" w14:textId="77777777" w:rsidR="006F40AC" w:rsidRDefault="006F40AC" w:rsidP="006F40AC">
            <w:pPr>
              <w:rPr>
                <w:rFonts w:asciiTheme="majorBidi" w:hAnsiTheme="majorBidi" w:cstheme="majorBidi"/>
                <w:sz w:val="32"/>
                <w:szCs w:val="32"/>
              </w:rPr>
            </w:pPr>
          </w:p>
        </w:tc>
        <w:tc>
          <w:tcPr>
            <w:tcW w:w="345" w:type="pct"/>
          </w:tcPr>
          <w:p w14:paraId="5CBA8229" w14:textId="77777777" w:rsidR="006F40AC" w:rsidRDefault="006F40AC" w:rsidP="006F40AC">
            <w:pPr>
              <w:rPr>
                <w:rFonts w:asciiTheme="majorBidi" w:hAnsiTheme="majorBidi" w:cstheme="majorBidi"/>
                <w:sz w:val="32"/>
                <w:szCs w:val="32"/>
              </w:rPr>
            </w:pPr>
          </w:p>
        </w:tc>
        <w:tc>
          <w:tcPr>
            <w:tcW w:w="359" w:type="pct"/>
          </w:tcPr>
          <w:p w14:paraId="7A2050B5" w14:textId="77777777" w:rsidR="006F40AC" w:rsidRDefault="006F40AC" w:rsidP="006F40AC">
            <w:pPr>
              <w:rPr>
                <w:rFonts w:asciiTheme="majorBidi" w:hAnsiTheme="majorBidi" w:cstheme="majorBidi"/>
                <w:sz w:val="32"/>
                <w:szCs w:val="32"/>
              </w:rPr>
            </w:pPr>
          </w:p>
        </w:tc>
      </w:tr>
      <w:tr w:rsidR="006F40AC" w14:paraId="3E9A763C" w14:textId="77777777" w:rsidTr="003E21AC">
        <w:tc>
          <w:tcPr>
            <w:tcW w:w="1882" w:type="pct"/>
          </w:tcPr>
          <w:p w14:paraId="5B4C41A5" w14:textId="77777777" w:rsidR="006F40AC" w:rsidRPr="00480D39" w:rsidRDefault="006F40AC" w:rsidP="006F40AC">
            <w:pPr>
              <w:rPr>
                <w:rFonts w:asciiTheme="majorBidi" w:hAnsiTheme="majorBidi" w:cstheme="majorBidi"/>
                <w:sz w:val="28"/>
              </w:rPr>
            </w:pPr>
            <w:r w:rsidRPr="00480D39">
              <w:rPr>
                <w:rFonts w:asciiTheme="majorBidi" w:hAnsiTheme="majorBidi" w:cstheme="majorBidi"/>
                <w:sz w:val="28"/>
              </w:rPr>
              <w:t xml:space="preserve">2.2 </w:t>
            </w:r>
            <w:r w:rsidRPr="00480D39">
              <w:rPr>
                <w:rFonts w:asciiTheme="majorBidi" w:hAnsiTheme="majorBidi" w:cstheme="majorBidi" w:hint="cs"/>
                <w:sz w:val="28"/>
                <w:cs/>
              </w:rPr>
              <w:t>ศึกษาเครื่องมือที่ใช้พัฒนา</w:t>
            </w:r>
          </w:p>
        </w:tc>
        <w:tc>
          <w:tcPr>
            <w:tcW w:w="345" w:type="pct"/>
            <w:shd w:val="clear" w:color="auto" w:fill="A8D08D" w:themeFill="accent6" w:themeFillTint="99"/>
          </w:tcPr>
          <w:p w14:paraId="177F37E7" w14:textId="77777777" w:rsidR="006F40AC" w:rsidRDefault="006F40AC" w:rsidP="006F40AC">
            <w:pPr>
              <w:rPr>
                <w:rFonts w:asciiTheme="majorBidi" w:hAnsiTheme="majorBidi" w:cstheme="majorBidi"/>
                <w:sz w:val="32"/>
                <w:szCs w:val="32"/>
              </w:rPr>
            </w:pPr>
          </w:p>
        </w:tc>
        <w:tc>
          <w:tcPr>
            <w:tcW w:w="345" w:type="pct"/>
          </w:tcPr>
          <w:p w14:paraId="06904E0C" w14:textId="77777777" w:rsidR="006F40AC" w:rsidRDefault="006F40AC" w:rsidP="006F40AC">
            <w:pPr>
              <w:rPr>
                <w:rFonts w:asciiTheme="majorBidi" w:hAnsiTheme="majorBidi" w:cstheme="majorBidi"/>
                <w:sz w:val="32"/>
                <w:szCs w:val="32"/>
              </w:rPr>
            </w:pPr>
          </w:p>
        </w:tc>
        <w:tc>
          <w:tcPr>
            <w:tcW w:w="345" w:type="pct"/>
          </w:tcPr>
          <w:p w14:paraId="690ECD84" w14:textId="77777777" w:rsidR="006F40AC" w:rsidRDefault="006F40AC" w:rsidP="006F40AC">
            <w:pPr>
              <w:rPr>
                <w:rFonts w:asciiTheme="majorBidi" w:hAnsiTheme="majorBidi" w:cstheme="majorBidi"/>
                <w:sz w:val="32"/>
                <w:szCs w:val="32"/>
              </w:rPr>
            </w:pPr>
          </w:p>
        </w:tc>
        <w:tc>
          <w:tcPr>
            <w:tcW w:w="345" w:type="pct"/>
          </w:tcPr>
          <w:p w14:paraId="77EF32C4" w14:textId="77777777" w:rsidR="006F40AC" w:rsidRDefault="006F40AC" w:rsidP="006F40AC">
            <w:pPr>
              <w:rPr>
                <w:rFonts w:asciiTheme="majorBidi" w:hAnsiTheme="majorBidi" w:cstheme="majorBidi"/>
                <w:sz w:val="32"/>
                <w:szCs w:val="32"/>
              </w:rPr>
            </w:pPr>
          </w:p>
        </w:tc>
        <w:tc>
          <w:tcPr>
            <w:tcW w:w="345" w:type="pct"/>
          </w:tcPr>
          <w:p w14:paraId="2E7B8609" w14:textId="77777777" w:rsidR="006F40AC" w:rsidRDefault="006F40AC" w:rsidP="006F40AC">
            <w:pPr>
              <w:rPr>
                <w:rFonts w:asciiTheme="majorBidi" w:hAnsiTheme="majorBidi" w:cstheme="majorBidi"/>
                <w:sz w:val="32"/>
                <w:szCs w:val="32"/>
              </w:rPr>
            </w:pPr>
          </w:p>
        </w:tc>
        <w:tc>
          <w:tcPr>
            <w:tcW w:w="345" w:type="pct"/>
          </w:tcPr>
          <w:p w14:paraId="53D1D26C" w14:textId="77777777" w:rsidR="006F40AC" w:rsidRDefault="006F40AC" w:rsidP="006F40AC">
            <w:pPr>
              <w:rPr>
                <w:rFonts w:asciiTheme="majorBidi" w:hAnsiTheme="majorBidi" w:cstheme="majorBidi"/>
                <w:sz w:val="32"/>
                <w:szCs w:val="32"/>
              </w:rPr>
            </w:pPr>
          </w:p>
        </w:tc>
        <w:tc>
          <w:tcPr>
            <w:tcW w:w="346" w:type="pct"/>
          </w:tcPr>
          <w:p w14:paraId="33825A31" w14:textId="77777777" w:rsidR="006F40AC" w:rsidRDefault="006F40AC" w:rsidP="006F40AC">
            <w:pPr>
              <w:rPr>
                <w:rFonts w:asciiTheme="majorBidi" w:hAnsiTheme="majorBidi" w:cstheme="majorBidi"/>
                <w:sz w:val="32"/>
                <w:szCs w:val="32"/>
              </w:rPr>
            </w:pPr>
          </w:p>
        </w:tc>
        <w:tc>
          <w:tcPr>
            <w:tcW w:w="345" w:type="pct"/>
          </w:tcPr>
          <w:p w14:paraId="2ACAE54A" w14:textId="77777777" w:rsidR="006F40AC" w:rsidRDefault="006F40AC" w:rsidP="006F40AC">
            <w:pPr>
              <w:rPr>
                <w:rFonts w:asciiTheme="majorBidi" w:hAnsiTheme="majorBidi" w:cstheme="majorBidi"/>
                <w:sz w:val="32"/>
                <w:szCs w:val="32"/>
              </w:rPr>
            </w:pPr>
          </w:p>
        </w:tc>
        <w:tc>
          <w:tcPr>
            <w:tcW w:w="359" w:type="pct"/>
          </w:tcPr>
          <w:p w14:paraId="44CB1968" w14:textId="77777777" w:rsidR="006F40AC" w:rsidRDefault="006F40AC" w:rsidP="006F40AC">
            <w:pPr>
              <w:rPr>
                <w:rFonts w:asciiTheme="majorBidi" w:hAnsiTheme="majorBidi" w:cstheme="majorBidi"/>
                <w:sz w:val="32"/>
                <w:szCs w:val="32"/>
              </w:rPr>
            </w:pPr>
          </w:p>
        </w:tc>
      </w:tr>
      <w:tr w:rsidR="003E21AC" w14:paraId="3A430CAA" w14:textId="77777777" w:rsidTr="003E21AC">
        <w:tc>
          <w:tcPr>
            <w:tcW w:w="5000" w:type="pct"/>
            <w:gridSpan w:val="10"/>
            <w:shd w:val="clear" w:color="auto" w:fill="E7E6E6" w:themeFill="background2"/>
          </w:tcPr>
          <w:p w14:paraId="753CD84E" w14:textId="6A80E2E8" w:rsidR="003E21AC" w:rsidRPr="003E21AC" w:rsidRDefault="003E21AC" w:rsidP="006F40AC">
            <w:pPr>
              <w:rPr>
                <w:rFonts w:asciiTheme="majorBidi" w:hAnsiTheme="majorBidi" w:cstheme="majorBidi"/>
                <w:b/>
                <w:bCs/>
                <w:sz w:val="32"/>
                <w:szCs w:val="32"/>
              </w:rPr>
            </w:pPr>
            <w:r w:rsidRPr="003E21AC">
              <w:rPr>
                <w:rFonts w:asciiTheme="majorBidi" w:hAnsiTheme="majorBidi" w:cstheme="majorBidi"/>
                <w:b/>
                <w:bCs/>
                <w:sz w:val="28"/>
              </w:rPr>
              <w:t xml:space="preserve">3. </w:t>
            </w:r>
            <w:r w:rsidRPr="003E21AC">
              <w:rPr>
                <w:rFonts w:asciiTheme="majorBidi" w:hAnsiTheme="majorBidi" w:cstheme="majorBidi" w:hint="cs"/>
                <w:b/>
                <w:bCs/>
                <w:sz w:val="28"/>
                <w:cs/>
              </w:rPr>
              <w:t>การออกแบบ</w:t>
            </w:r>
          </w:p>
        </w:tc>
      </w:tr>
      <w:tr w:rsidR="006F40AC" w14:paraId="15DC5C27" w14:textId="77777777" w:rsidTr="003E21AC">
        <w:tc>
          <w:tcPr>
            <w:tcW w:w="1882" w:type="pct"/>
          </w:tcPr>
          <w:p w14:paraId="3949B7FD" w14:textId="539BB47B" w:rsidR="006F40AC" w:rsidRPr="00480D39" w:rsidRDefault="006F40AC" w:rsidP="006F40AC">
            <w:pPr>
              <w:rPr>
                <w:rFonts w:asciiTheme="majorBidi" w:hAnsiTheme="majorBidi" w:cstheme="majorBidi"/>
                <w:sz w:val="28"/>
                <w:cs/>
              </w:rPr>
            </w:pPr>
            <w:r w:rsidRPr="00480D39">
              <w:rPr>
                <w:rFonts w:asciiTheme="majorBidi" w:hAnsiTheme="majorBidi" w:cstheme="majorBidi"/>
                <w:sz w:val="28"/>
              </w:rPr>
              <w:t>3.1</w:t>
            </w:r>
            <w:r w:rsidRPr="00480D39">
              <w:rPr>
                <w:rFonts w:asciiTheme="majorBidi" w:hAnsiTheme="majorBidi" w:cstheme="majorBidi" w:hint="cs"/>
                <w:sz w:val="28"/>
                <w:cs/>
              </w:rPr>
              <w:t xml:space="preserve"> การสรุป </w:t>
            </w:r>
            <w:r w:rsidRPr="00480D39">
              <w:rPr>
                <w:rFonts w:asciiTheme="majorBidi" w:hAnsiTheme="majorBidi" w:cstheme="majorBidi"/>
                <w:sz w:val="28"/>
              </w:rPr>
              <w:t xml:space="preserve">Requirement </w:t>
            </w:r>
            <w:r w:rsidRPr="00480D39">
              <w:rPr>
                <w:rFonts w:asciiTheme="majorBidi" w:hAnsiTheme="majorBidi" w:cstheme="majorBidi" w:hint="cs"/>
                <w:sz w:val="28"/>
                <w:cs/>
              </w:rPr>
              <w:t>ที่ได้มา</w:t>
            </w:r>
          </w:p>
        </w:tc>
        <w:tc>
          <w:tcPr>
            <w:tcW w:w="345" w:type="pct"/>
          </w:tcPr>
          <w:p w14:paraId="5C2443C5"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7648B4C1" w14:textId="77777777" w:rsidR="006F40AC" w:rsidRDefault="006F40AC" w:rsidP="006F40AC">
            <w:pPr>
              <w:rPr>
                <w:rFonts w:asciiTheme="majorBidi" w:hAnsiTheme="majorBidi" w:cstheme="majorBidi"/>
                <w:sz w:val="32"/>
                <w:szCs w:val="32"/>
              </w:rPr>
            </w:pPr>
          </w:p>
        </w:tc>
        <w:tc>
          <w:tcPr>
            <w:tcW w:w="345" w:type="pct"/>
          </w:tcPr>
          <w:p w14:paraId="5E4B484C" w14:textId="77777777" w:rsidR="006F40AC" w:rsidRDefault="006F40AC" w:rsidP="006F40AC">
            <w:pPr>
              <w:rPr>
                <w:rFonts w:asciiTheme="majorBidi" w:hAnsiTheme="majorBidi" w:cstheme="majorBidi"/>
                <w:sz w:val="32"/>
                <w:szCs w:val="32"/>
              </w:rPr>
            </w:pPr>
          </w:p>
        </w:tc>
        <w:tc>
          <w:tcPr>
            <w:tcW w:w="345" w:type="pct"/>
          </w:tcPr>
          <w:p w14:paraId="092172F0" w14:textId="77777777" w:rsidR="006F40AC" w:rsidRDefault="006F40AC" w:rsidP="006F40AC">
            <w:pPr>
              <w:rPr>
                <w:rFonts w:asciiTheme="majorBidi" w:hAnsiTheme="majorBidi" w:cstheme="majorBidi"/>
                <w:sz w:val="32"/>
                <w:szCs w:val="32"/>
              </w:rPr>
            </w:pPr>
          </w:p>
        </w:tc>
        <w:tc>
          <w:tcPr>
            <w:tcW w:w="345" w:type="pct"/>
          </w:tcPr>
          <w:p w14:paraId="6343272B" w14:textId="77777777" w:rsidR="006F40AC" w:rsidRDefault="006F40AC" w:rsidP="006F40AC">
            <w:pPr>
              <w:rPr>
                <w:rFonts w:asciiTheme="majorBidi" w:hAnsiTheme="majorBidi" w:cstheme="majorBidi"/>
                <w:sz w:val="32"/>
                <w:szCs w:val="32"/>
              </w:rPr>
            </w:pPr>
          </w:p>
        </w:tc>
        <w:tc>
          <w:tcPr>
            <w:tcW w:w="345" w:type="pct"/>
          </w:tcPr>
          <w:p w14:paraId="22428F7D" w14:textId="77777777" w:rsidR="006F40AC" w:rsidRDefault="006F40AC" w:rsidP="006F40AC">
            <w:pPr>
              <w:rPr>
                <w:rFonts w:asciiTheme="majorBidi" w:hAnsiTheme="majorBidi" w:cstheme="majorBidi"/>
                <w:sz w:val="32"/>
                <w:szCs w:val="32"/>
              </w:rPr>
            </w:pPr>
          </w:p>
        </w:tc>
        <w:tc>
          <w:tcPr>
            <w:tcW w:w="346" w:type="pct"/>
          </w:tcPr>
          <w:p w14:paraId="6E877357" w14:textId="77777777" w:rsidR="006F40AC" w:rsidRDefault="006F40AC" w:rsidP="006F40AC">
            <w:pPr>
              <w:rPr>
                <w:rFonts w:asciiTheme="majorBidi" w:hAnsiTheme="majorBidi" w:cstheme="majorBidi"/>
                <w:sz w:val="32"/>
                <w:szCs w:val="32"/>
              </w:rPr>
            </w:pPr>
          </w:p>
        </w:tc>
        <w:tc>
          <w:tcPr>
            <w:tcW w:w="345" w:type="pct"/>
          </w:tcPr>
          <w:p w14:paraId="5D60D501" w14:textId="77777777" w:rsidR="006F40AC" w:rsidRDefault="006F40AC" w:rsidP="006F40AC">
            <w:pPr>
              <w:rPr>
                <w:rFonts w:asciiTheme="majorBidi" w:hAnsiTheme="majorBidi" w:cstheme="majorBidi"/>
                <w:sz w:val="32"/>
                <w:szCs w:val="32"/>
              </w:rPr>
            </w:pPr>
          </w:p>
        </w:tc>
        <w:tc>
          <w:tcPr>
            <w:tcW w:w="359" w:type="pct"/>
          </w:tcPr>
          <w:p w14:paraId="66D85FB4" w14:textId="77777777" w:rsidR="006F40AC" w:rsidRDefault="006F40AC" w:rsidP="006F40AC">
            <w:pPr>
              <w:rPr>
                <w:rFonts w:asciiTheme="majorBidi" w:hAnsiTheme="majorBidi" w:cstheme="majorBidi"/>
                <w:sz w:val="32"/>
                <w:szCs w:val="32"/>
              </w:rPr>
            </w:pPr>
          </w:p>
        </w:tc>
      </w:tr>
      <w:tr w:rsidR="006F40AC" w14:paraId="5CBBD2F1" w14:textId="77777777" w:rsidTr="003E21AC">
        <w:tc>
          <w:tcPr>
            <w:tcW w:w="1882" w:type="pct"/>
          </w:tcPr>
          <w:p w14:paraId="41C7FCE4" w14:textId="2F103460" w:rsidR="006F40AC" w:rsidRPr="00480D39" w:rsidRDefault="006F40AC" w:rsidP="006F40AC">
            <w:pPr>
              <w:rPr>
                <w:rFonts w:asciiTheme="majorBidi" w:hAnsiTheme="majorBidi" w:cstheme="majorBidi"/>
                <w:sz w:val="28"/>
                <w:cs/>
              </w:rPr>
            </w:pPr>
            <w:r w:rsidRPr="00480D39">
              <w:rPr>
                <w:rFonts w:asciiTheme="majorBidi" w:hAnsiTheme="majorBidi" w:cstheme="majorBidi"/>
                <w:sz w:val="28"/>
              </w:rPr>
              <w:t>3.2</w:t>
            </w:r>
            <w:r w:rsidRPr="00480D39">
              <w:rPr>
                <w:rFonts w:asciiTheme="majorBidi" w:hAnsiTheme="majorBidi" w:cstheme="majorBidi" w:hint="cs"/>
                <w:sz w:val="28"/>
                <w:cs/>
              </w:rPr>
              <w:t xml:space="preserve"> ออกแบบ </w:t>
            </w:r>
            <w:r w:rsidRPr="00480D39">
              <w:rPr>
                <w:rFonts w:asciiTheme="majorBidi" w:hAnsiTheme="majorBidi" w:cstheme="majorBidi"/>
                <w:sz w:val="28"/>
              </w:rPr>
              <w:t xml:space="preserve">Flow </w:t>
            </w:r>
            <w:r w:rsidRPr="00480D39">
              <w:rPr>
                <w:rFonts w:asciiTheme="majorBidi" w:hAnsiTheme="majorBidi" w:cstheme="majorBidi" w:hint="cs"/>
                <w:sz w:val="28"/>
                <w:cs/>
              </w:rPr>
              <w:t>การทำงานของระบบ</w:t>
            </w:r>
          </w:p>
        </w:tc>
        <w:tc>
          <w:tcPr>
            <w:tcW w:w="345" w:type="pct"/>
          </w:tcPr>
          <w:p w14:paraId="303D7D90"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4206C2C5"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186AE805"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5853C33C" w14:textId="77777777" w:rsidR="006F40AC" w:rsidRDefault="006F40AC" w:rsidP="006F40AC">
            <w:pPr>
              <w:rPr>
                <w:rFonts w:asciiTheme="majorBidi" w:hAnsiTheme="majorBidi" w:cstheme="majorBidi"/>
                <w:sz w:val="32"/>
                <w:szCs w:val="32"/>
              </w:rPr>
            </w:pPr>
          </w:p>
        </w:tc>
        <w:tc>
          <w:tcPr>
            <w:tcW w:w="345" w:type="pct"/>
          </w:tcPr>
          <w:p w14:paraId="2075B036" w14:textId="77777777" w:rsidR="006F40AC" w:rsidRDefault="006F40AC" w:rsidP="006F40AC">
            <w:pPr>
              <w:rPr>
                <w:rFonts w:asciiTheme="majorBidi" w:hAnsiTheme="majorBidi" w:cstheme="majorBidi"/>
                <w:sz w:val="32"/>
                <w:szCs w:val="32"/>
              </w:rPr>
            </w:pPr>
          </w:p>
        </w:tc>
        <w:tc>
          <w:tcPr>
            <w:tcW w:w="345" w:type="pct"/>
          </w:tcPr>
          <w:p w14:paraId="5DF5D22B" w14:textId="77777777" w:rsidR="006F40AC" w:rsidRDefault="006F40AC" w:rsidP="006F40AC">
            <w:pPr>
              <w:rPr>
                <w:rFonts w:asciiTheme="majorBidi" w:hAnsiTheme="majorBidi" w:cstheme="majorBidi"/>
                <w:sz w:val="32"/>
                <w:szCs w:val="32"/>
              </w:rPr>
            </w:pPr>
          </w:p>
        </w:tc>
        <w:tc>
          <w:tcPr>
            <w:tcW w:w="346" w:type="pct"/>
          </w:tcPr>
          <w:p w14:paraId="3A8CB18F" w14:textId="77777777" w:rsidR="006F40AC" w:rsidRDefault="006F40AC" w:rsidP="006F40AC">
            <w:pPr>
              <w:rPr>
                <w:rFonts w:asciiTheme="majorBidi" w:hAnsiTheme="majorBidi" w:cstheme="majorBidi"/>
                <w:sz w:val="32"/>
                <w:szCs w:val="32"/>
              </w:rPr>
            </w:pPr>
          </w:p>
        </w:tc>
        <w:tc>
          <w:tcPr>
            <w:tcW w:w="345" w:type="pct"/>
          </w:tcPr>
          <w:p w14:paraId="4284910B" w14:textId="77777777" w:rsidR="006F40AC" w:rsidRDefault="006F40AC" w:rsidP="006F40AC">
            <w:pPr>
              <w:rPr>
                <w:rFonts w:asciiTheme="majorBidi" w:hAnsiTheme="majorBidi" w:cstheme="majorBidi"/>
                <w:sz w:val="32"/>
                <w:szCs w:val="32"/>
              </w:rPr>
            </w:pPr>
          </w:p>
        </w:tc>
        <w:tc>
          <w:tcPr>
            <w:tcW w:w="359" w:type="pct"/>
          </w:tcPr>
          <w:p w14:paraId="72BD2185" w14:textId="77777777" w:rsidR="006F40AC" w:rsidRDefault="006F40AC" w:rsidP="006F40AC">
            <w:pPr>
              <w:rPr>
                <w:rFonts w:asciiTheme="majorBidi" w:hAnsiTheme="majorBidi" w:cstheme="majorBidi"/>
                <w:sz w:val="32"/>
                <w:szCs w:val="32"/>
              </w:rPr>
            </w:pPr>
          </w:p>
        </w:tc>
      </w:tr>
      <w:tr w:rsidR="006F40AC" w14:paraId="06319585" w14:textId="77777777" w:rsidTr="003E21AC">
        <w:tc>
          <w:tcPr>
            <w:tcW w:w="1882" w:type="pct"/>
          </w:tcPr>
          <w:p w14:paraId="2C98497C" w14:textId="77777777" w:rsidR="006F40AC" w:rsidRPr="00480D39" w:rsidRDefault="006F40AC" w:rsidP="006F40AC">
            <w:pPr>
              <w:rPr>
                <w:rFonts w:asciiTheme="majorBidi" w:hAnsiTheme="majorBidi" w:cstheme="majorBidi"/>
                <w:sz w:val="28"/>
                <w:cs/>
              </w:rPr>
            </w:pPr>
            <w:r w:rsidRPr="00480D39">
              <w:rPr>
                <w:rFonts w:asciiTheme="majorBidi" w:hAnsiTheme="majorBidi" w:cstheme="majorBidi"/>
                <w:sz w:val="28"/>
              </w:rPr>
              <w:t>3.3</w:t>
            </w:r>
            <w:r w:rsidRPr="00480D39">
              <w:rPr>
                <w:rFonts w:asciiTheme="majorBidi" w:hAnsiTheme="majorBidi" w:cstheme="majorBidi" w:hint="cs"/>
                <w:sz w:val="28"/>
                <w:cs/>
              </w:rPr>
              <w:t xml:space="preserve"> การออกแบบฐานข้อมูล</w:t>
            </w:r>
          </w:p>
        </w:tc>
        <w:tc>
          <w:tcPr>
            <w:tcW w:w="345" w:type="pct"/>
          </w:tcPr>
          <w:p w14:paraId="6947DD08"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04F76496"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21DA7874"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554BC930" w14:textId="77777777" w:rsidR="006F40AC" w:rsidRDefault="006F40AC" w:rsidP="006F40AC">
            <w:pPr>
              <w:rPr>
                <w:rFonts w:asciiTheme="majorBidi" w:hAnsiTheme="majorBidi" w:cstheme="majorBidi"/>
                <w:sz w:val="32"/>
                <w:szCs w:val="32"/>
              </w:rPr>
            </w:pPr>
          </w:p>
        </w:tc>
        <w:tc>
          <w:tcPr>
            <w:tcW w:w="345" w:type="pct"/>
          </w:tcPr>
          <w:p w14:paraId="5772287A" w14:textId="77777777" w:rsidR="006F40AC" w:rsidRDefault="006F40AC" w:rsidP="006F40AC">
            <w:pPr>
              <w:rPr>
                <w:rFonts w:asciiTheme="majorBidi" w:hAnsiTheme="majorBidi" w:cstheme="majorBidi"/>
                <w:sz w:val="32"/>
                <w:szCs w:val="32"/>
              </w:rPr>
            </w:pPr>
          </w:p>
        </w:tc>
        <w:tc>
          <w:tcPr>
            <w:tcW w:w="345" w:type="pct"/>
          </w:tcPr>
          <w:p w14:paraId="5187BBB1" w14:textId="77777777" w:rsidR="006F40AC" w:rsidRDefault="006F40AC" w:rsidP="006F40AC">
            <w:pPr>
              <w:rPr>
                <w:rFonts w:asciiTheme="majorBidi" w:hAnsiTheme="majorBidi" w:cstheme="majorBidi"/>
                <w:sz w:val="32"/>
                <w:szCs w:val="32"/>
              </w:rPr>
            </w:pPr>
          </w:p>
        </w:tc>
        <w:tc>
          <w:tcPr>
            <w:tcW w:w="346" w:type="pct"/>
          </w:tcPr>
          <w:p w14:paraId="5F385A4D" w14:textId="77777777" w:rsidR="006F40AC" w:rsidRDefault="006F40AC" w:rsidP="006F40AC">
            <w:pPr>
              <w:rPr>
                <w:rFonts w:asciiTheme="majorBidi" w:hAnsiTheme="majorBidi" w:cstheme="majorBidi"/>
                <w:sz w:val="32"/>
                <w:szCs w:val="32"/>
              </w:rPr>
            </w:pPr>
          </w:p>
        </w:tc>
        <w:tc>
          <w:tcPr>
            <w:tcW w:w="345" w:type="pct"/>
          </w:tcPr>
          <w:p w14:paraId="0FED367C" w14:textId="77777777" w:rsidR="006F40AC" w:rsidRDefault="006F40AC" w:rsidP="006F40AC">
            <w:pPr>
              <w:rPr>
                <w:rFonts w:asciiTheme="majorBidi" w:hAnsiTheme="majorBidi" w:cstheme="majorBidi"/>
                <w:sz w:val="32"/>
                <w:szCs w:val="32"/>
              </w:rPr>
            </w:pPr>
          </w:p>
        </w:tc>
        <w:tc>
          <w:tcPr>
            <w:tcW w:w="359" w:type="pct"/>
          </w:tcPr>
          <w:p w14:paraId="1A4FE5DA" w14:textId="77777777" w:rsidR="006F40AC" w:rsidRDefault="006F40AC" w:rsidP="006F40AC">
            <w:pPr>
              <w:rPr>
                <w:rFonts w:asciiTheme="majorBidi" w:hAnsiTheme="majorBidi" w:cstheme="majorBidi"/>
                <w:sz w:val="32"/>
                <w:szCs w:val="32"/>
              </w:rPr>
            </w:pPr>
          </w:p>
        </w:tc>
      </w:tr>
      <w:tr w:rsidR="006F40AC" w14:paraId="36D3A5B2" w14:textId="77777777" w:rsidTr="003E21AC">
        <w:tc>
          <w:tcPr>
            <w:tcW w:w="1882" w:type="pct"/>
          </w:tcPr>
          <w:p w14:paraId="3741C112" w14:textId="77777777" w:rsidR="006F40AC" w:rsidRPr="00480D39" w:rsidRDefault="006F40AC" w:rsidP="006F40AC">
            <w:pPr>
              <w:rPr>
                <w:rFonts w:asciiTheme="majorBidi" w:hAnsiTheme="majorBidi" w:cstheme="majorBidi"/>
                <w:sz w:val="28"/>
                <w:cs/>
              </w:rPr>
            </w:pPr>
            <w:r w:rsidRPr="00480D39">
              <w:rPr>
                <w:rFonts w:asciiTheme="majorBidi" w:hAnsiTheme="majorBidi" w:cstheme="majorBidi"/>
                <w:sz w:val="28"/>
              </w:rPr>
              <w:t xml:space="preserve">3.4 </w:t>
            </w:r>
            <w:r w:rsidRPr="00480D39">
              <w:rPr>
                <w:rFonts w:asciiTheme="majorBidi" w:hAnsiTheme="majorBidi" w:cstheme="majorBidi" w:hint="cs"/>
                <w:sz w:val="28"/>
                <w:cs/>
              </w:rPr>
              <w:t xml:space="preserve">การออกแบบหน้า </w:t>
            </w:r>
            <w:r w:rsidRPr="00480D39">
              <w:rPr>
                <w:rFonts w:asciiTheme="majorBidi" w:hAnsiTheme="majorBidi" w:cstheme="majorBidi"/>
                <w:sz w:val="28"/>
              </w:rPr>
              <w:t>UI</w:t>
            </w:r>
          </w:p>
        </w:tc>
        <w:tc>
          <w:tcPr>
            <w:tcW w:w="345" w:type="pct"/>
          </w:tcPr>
          <w:p w14:paraId="70989A64"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2967D9C7"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101A6D0E"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60D669AE" w14:textId="77777777" w:rsidR="006F40AC" w:rsidRDefault="006F40AC" w:rsidP="006F40AC">
            <w:pPr>
              <w:rPr>
                <w:rFonts w:asciiTheme="majorBidi" w:hAnsiTheme="majorBidi" w:cstheme="majorBidi"/>
                <w:sz w:val="32"/>
                <w:szCs w:val="32"/>
              </w:rPr>
            </w:pPr>
          </w:p>
        </w:tc>
        <w:tc>
          <w:tcPr>
            <w:tcW w:w="345" w:type="pct"/>
          </w:tcPr>
          <w:p w14:paraId="1CA12FE0" w14:textId="77777777" w:rsidR="006F40AC" w:rsidRDefault="006F40AC" w:rsidP="006F40AC">
            <w:pPr>
              <w:rPr>
                <w:rFonts w:asciiTheme="majorBidi" w:hAnsiTheme="majorBidi" w:cstheme="majorBidi"/>
                <w:sz w:val="32"/>
                <w:szCs w:val="32"/>
              </w:rPr>
            </w:pPr>
          </w:p>
        </w:tc>
        <w:tc>
          <w:tcPr>
            <w:tcW w:w="345" w:type="pct"/>
          </w:tcPr>
          <w:p w14:paraId="6EB65AEC" w14:textId="77777777" w:rsidR="006F40AC" w:rsidRDefault="006F40AC" w:rsidP="006F40AC">
            <w:pPr>
              <w:rPr>
                <w:rFonts w:asciiTheme="majorBidi" w:hAnsiTheme="majorBidi" w:cstheme="majorBidi"/>
                <w:sz w:val="32"/>
                <w:szCs w:val="32"/>
              </w:rPr>
            </w:pPr>
          </w:p>
        </w:tc>
        <w:tc>
          <w:tcPr>
            <w:tcW w:w="346" w:type="pct"/>
          </w:tcPr>
          <w:p w14:paraId="64CAF290" w14:textId="77777777" w:rsidR="006F40AC" w:rsidRDefault="006F40AC" w:rsidP="006F40AC">
            <w:pPr>
              <w:rPr>
                <w:rFonts w:asciiTheme="majorBidi" w:hAnsiTheme="majorBidi" w:cstheme="majorBidi"/>
                <w:sz w:val="32"/>
                <w:szCs w:val="32"/>
              </w:rPr>
            </w:pPr>
          </w:p>
        </w:tc>
        <w:tc>
          <w:tcPr>
            <w:tcW w:w="345" w:type="pct"/>
          </w:tcPr>
          <w:p w14:paraId="58C86EA1" w14:textId="77777777" w:rsidR="006F40AC" w:rsidRDefault="006F40AC" w:rsidP="006F40AC">
            <w:pPr>
              <w:rPr>
                <w:rFonts w:asciiTheme="majorBidi" w:hAnsiTheme="majorBidi" w:cstheme="majorBidi"/>
                <w:sz w:val="32"/>
                <w:szCs w:val="32"/>
              </w:rPr>
            </w:pPr>
          </w:p>
        </w:tc>
        <w:tc>
          <w:tcPr>
            <w:tcW w:w="359" w:type="pct"/>
          </w:tcPr>
          <w:p w14:paraId="1C48FB0B" w14:textId="77777777" w:rsidR="006F40AC" w:rsidRDefault="006F40AC" w:rsidP="006F40AC">
            <w:pPr>
              <w:rPr>
                <w:rFonts w:asciiTheme="majorBidi" w:hAnsiTheme="majorBidi" w:cstheme="majorBidi"/>
                <w:sz w:val="32"/>
                <w:szCs w:val="32"/>
              </w:rPr>
            </w:pPr>
          </w:p>
        </w:tc>
      </w:tr>
      <w:tr w:rsidR="003E21AC" w14:paraId="12B13F60" w14:textId="77777777" w:rsidTr="003E21AC">
        <w:tc>
          <w:tcPr>
            <w:tcW w:w="5000" w:type="pct"/>
            <w:gridSpan w:val="10"/>
            <w:shd w:val="clear" w:color="auto" w:fill="E7E6E6" w:themeFill="background2"/>
          </w:tcPr>
          <w:p w14:paraId="2E1264C9" w14:textId="10C4F0B3" w:rsidR="003E21AC" w:rsidRDefault="003E21AC" w:rsidP="006F40AC">
            <w:pPr>
              <w:rPr>
                <w:rFonts w:asciiTheme="majorBidi" w:hAnsiTheme="majorBidi" w:cstheme="majorBidi"/>
                <w:sz w:val="32"/>
                <w:szCs w:val="32"/>
              </w:rPr>
            </w:pPr>
            <w:r w:rsidRPr="006F1725">
              <w:rPr>
                <w:rFonts w:asciiTheme="majorBidi" w:hAnsiTheme="majorBidi" w:cstheme="majorBidi"/>
                <w:b/>
                <w:bCs/>
                <w:sz w:val="28"/>
              </w:rPr>
              <w:t xml:space="preserve">4. </w:t>
            </w:r>
            <w:r w:rsidRPr="006F1725">
              <w:rPr>
                <w:rFonts w:asciiTheme="majorBidi" w:hAnsiTheme="majorBidi" w:cstheme="majorBidi" w:hint="cs"/>
                <w:b/>
                <w:bCs/>
                <w:sz w:val="28"/>
                <w:cs/>
              </w:rPr>
              <w:t>การพัฒนา</w:t>
            </w:r>
          </w:p>
        </w:tc>
      </w:tr>
      <w:tr w:rsidR="006F40AC" w14:paraId="0275BFEF" w14:textId="77777777" w:rsidTr="003E21AC">
        <w:tc>
          <w:tcPr>
            <w:tcW w:w="1882" w:type="pct"/>
          </w:tcPr>
          <w:p w14:paraId="34D8FCE0" w14:textId="77777777" w:rsidR="006F40AC" w:rsidRPr="00480D39" w:rsidRDefault="006F40AC" w:rsidP="006F40AC">
            <w:pPr>
              <w:rPr>
                <w:rFonts w:asciiTheme="majorBidi" w:hAnsiTheme="majorBidi" w:cstheme="majorBidi"/>
                <w:sz w:val="28"/>
              </w:rPr>
            </w:pPr>
            <w:r w:rsidRPr="00480D39">
              <w:rPr>
                <w:rFonts w:asciiTheme="majorBidi" w:hAnsiTheme="majorBidi" w:cstheme="majorBidi"/>
                <w:sz w:val="28"/>
              </w:rPr>
              <w:t xml:space="preserve">4.1 </w:t>
            </w:r>
            <w:r w:rsidRPr="00480D39">
              <w:rPr>
                <w:rFonts w:asciiTheme="majorBidi" w:hAnsiTheme="majorBidi" w:cstheme="majorBidi" w:hint="cs"/>
                <w:sz w:val="28"/>
                <w:cs/>
              </w:rPr>
              <w:t xml:space="preserve">การเขียนหน้า </w:t>
            </w:r>
            <w:r w:rsidRPr="00480D39">
              <w:rPr>
                <w:rFonts w:asciiTheme="majorBidi" w:hAnsiTheme="majorBidi" w:cstheme="majorBidi"/>
                <w:sz w:val="28"/>
              </w:rPr>
              <w:t>UI</w:t>
            </w:r>
          </w:p>
        </w:tc>
        <w:tc>
          <w:tcPr>
            <w:tcW w:w="345" w:type="pct"/>
          </w:tcPr>
          <w:p w14:paraId="0369DD4B" w14:textId="77777777" w:rsidR="006F40AC" w:rsidRDefault="006F40AC" w:rsidP="006F40AC">
            <w:pPr>
              <w:rPr>
                <w:rFonts w:asciiTheme="majorBidi" w:hAnsiTheme="majorBidi" w:cstheme="majorBidi"/>
                <w:sz w:val="32"/>
                <w:szCs w:val="32"/>
              </w:rPr>
            </w:pPr>
          </w:p>
        </w:tc>
        <w:tc>
          <w:tcPr>
            <w:tcW w:w="345" w:type="pct"/>
          </w:tcPr>
          <w:p w14:paraId="0F5B3767"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396923E4"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1192A185"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414B2DEE"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7C2DC94A" w14:textId="77777777" w:rsidR="006F40AC" w:rsidRDefault="006F40AC" w:rsidP="006F40AC">
            <w:pPr>
              <w:rPr>
                <w:rFonts w:asciiTheme="majorBidi" w:hAnsiTheme="majorBidi" w:cstheme="majorBidi"/>
                <w:sz w:val="32"/>
                <w:szCs w:val="32"/>
              </w:rPr>
            </w:pPr>
          </w:p>
        </w:tc>
        <w:tc>
          <w:tcPr>
            <w:tcW w:w="346" w:type="pct"/>
          </w:tcPr>
          <w:p w14:paraId="0390272E" w14:textId="77777777" w:rsidR="006F40AC" w:rsidRDefault="006F40AC" w:rsidP="006F40AC">
            <w:pPr>
              <w:rPr>
                <w:rFonts w:asciiTheme="majorBidi" w:hAnsiTheme="majorBidi" w:cstheme="majorBidi"/>
                <w:sz w:val="32"/>
                <w:szCs w:val="32"/>
              </w:rPr>
            </w:pPr>
          </w:p>
        </w:tc>
        <w:tc>
          <w:tcPr>
            <w:tcW w:w="345" w:type="pct"/>
          </w:tcPr>
          <w:p w14:paraId="4C3BB699" w14:textId="77777777" w:rsidR="006F40AC" w:rsidRDefault="006F40AC" w:rsidP="006F40AC">
            <w:pPr>
              <w:rPr>
                <w:rFonts w:asciiTheme="majorBidi" w:hAnsiTheme="majorBidi" w:cstheme="majorBidi"/>
                <w:sz w:val="32"/>
                <w:szCs w:val="32"/>
              </w:rPr>
            </w:pPr>
          </w:p>
        </w:tc>
        <w:tc>
          <w:tcPr>
            <w:tcW w:w="359" w:type="pct"/>
          </w:tcPr>
          <w:p w14:paraId="29D8EFD6" w14:textId="77777777" w:rsidR="006F40AC" w:rsidRDefault="006F40AC" w:rsidP="006F40AC">
            <w:pPr>
              <w:rPr>
                <w:rFonts w:asciiTheme="majorBidi" w:hAnsiTheme="majorBidi" w:cstheme="majorBidi"/>
                <w:sz w:val="32"/>
                <w:szCs w:val="32"/>
              </w:rPr>
            </w:pPr>
          </w:p>
        </w:tc>
      </w:tr>
      <w:tr w:rsidR="006F40AC" w14:paraId="5F9D39BB" w14:textId="77777777" w:rsidTr="003E21AC">
        <w:tc>
          <w:tcPr>
            <w:tcW w:w="1882" w:type="pct"/>
          </w:tcPr>
          <w:p w14:paraId="7A50E978" w14:textId="77777777" w:rsidR="006F40AC" w:rsidRPr="00480D39" w:rsidRDefault="006F40AC" w:rsidP="006F40AC">
            <w:pPr>
              <w:rPr>
                <w:rFonts w:asciiTheme="majorBidi" w:hAnsiTheme="majorBidi" w:cstheme="majorBidi"/>
                <w:sz w:val="28"/>
              </w:rPr>
            </w:pPr>
            <w:r w:rsidRPr="00480D39">
              <w:rPr>
                <w:rFonts w:asciiTheme="majorBidi" w:hAnsiTheme="majorBidi" w:cstheme="majorBidi"/>
                <w:sz w:val="28"/>
              </w:rPr>
              <w:t xml:space="preserve">4.2 </w:t>
            </w:r>
            <w:r w:rsidRPr="00480D39">
              <w:rPr>
                <w:rFonts w:asciiTheme="majorBidi" w:hAnsiTheme="majorBidi" w:cstheme="majorBidi" w:hint="cs"/>
                <w:sz w:val="28"/>
                <w:cs/>
              </w:rPr>
              <w:t xml:space="preserve">การเขียน </w:t>
            </w:r>
            <w:r w:rsidRPr="00480D39">
              <w:rPr>
                <w:rFonts w:asciiTheme="majorBidi" w:hAnsiTheme="majorBidi" w:cstheme="majorBidi"/>
                <w:sz w:val="28"/>
              </w:rPr>
              <w:t>API</w:t>
            </w:r>
          </w:p>
        </w:tc>
        <w:tc>
          <w:tcPr>
            <w:tcW w:w="345" w:type="pct"/>
          </w:tcPr>
          <w:p w14:paraId="0D19A2E6" w14:textId="77777777" w:rsidR="006F40AC" w:rsidRDefault="006F40AC" w:rsidP="006F40AC">
            <w:pPr>
              <w:rPr>
                <w:rFonts w:asciiTheme="majorBidi" w:hAnsiTheme="majorBidi" w:cstheme="majorBidi"/>
                <w:sz w:val="32"/>
                <w:szCs w:val="32"/>
              </w:rPr>
            </w:pPr>
          </w:p>
        </w:tc>
        <w:tc>
          <w:tcPr>
            <w:tcW w:w="345" w:type="pct"/>
          </w:tcPr>
          <w:p w14:paraId="2B8B172A"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12047649"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503A81B2"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6F8E65D3"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44E53987" w14:textId="77777777" w:rsidR="006F40AC" w:rsidRDefault="006F40AC" w:rsidP="006F40AC">
            <w:pPr>
              <w:rPr>
                <w:rFonts w:asciiTheme="majorBidi" w:hAnsiTheme="majorBidi" w:cstheme="majorBidi"/>
                <w:sz w:val="32"/>
                <w:szCs w:val="32"/>
              </w:rPr>
            </w:pPr>
          </w:p>
        </w:tc>
        <w:tc>
          <w:tcPr>
            <w:tcW w:w="346" w:type="pct"/>
          </w:tcPr>
          <w:p w14:paraId="28DCBCD9" w14:textId="77777777" w:rsidR="006F40AC" w:rsidRDefault="006F40AC" w:rsidP="006F40AC">
            <w:pPr>
              <w:rPr>
                <w:rFonts w:asciiTheme="majorBidi" w:hAnsiTheme="majorBidi" w:cstheme="majorBidi"/>
                <w:sz w:val="32"/>
                <w:szCs w:val="32"/>
              </w:rPr>
            </w:pPr>
          </w:p>
        </w:tc>
        <w:tc>
          <w:tcPr>
            <w:tcW w:w="345" w:type="pct"/>
          </w:tcPr>
          <w:p w14:paraId="37458B47" w14:textId="77777777" w:rsidR="006F40AC" w:rsidRDefault="006F40AC" w:rsidP="006F40AC">
            <w:pPr>
              <w:rPr>
                <w:rFonts w:asciiTheme="majorBidi" w:hAnsiTheme="majorBidi" w:cstheme="majorBidi"/>
                <w:sz w:val="32"/>
                <w:szCs w:val="32"/>
              </w:rPr>
            </w:pPr>
          </w:p>
        </w:tc>
        <w:tc>
          <w:tcPr>
            <w:tcW w:w="359" w:type="pct"/>
          </w:tcPr>
          <w:p w14:paraId="01FCF059" w14:textId="77777777" w:rsidR="006F40AC" w:rsidRDefault="006F40AC" w:rsidP="006F40AC">
            <w:pPr>
              <w:rPr>
                <w:rFonts w:asciiTheme="majorBidi" w:hAnsiTheme="majorBidi" w:cstheme="majorBidi"/>
                <w:sz w:val="32"/>
                <w:szCs w:val="32"/>
              </w:rPr>
            </w:pPr>
          </w:p>
        </w:tc>
      </w:tr>
      <w:tr w:rsidR="006F40AC" w14:paraId="78883FE6" w14:textId="77777777" w:rsidTr="003E21AC">
        <w:tc>
          <w:tcPr>
            <w:tcW w:w="1882" w:type="pct"/>
          </w:tcPr>
          <w:p w14:paraId="2DBCAC01" w14:textId="77777777" w:rsidR="006F40AC" w:rsidRPr="00480D39" w:rsidRDefault="006F40AC" w:rsidP="006F40AC">
            <w:pPr>
              <w:rPr>
                <w:rFonts w:asciiTheme="majorBidi" w:hAnsiTheme="majorBidi" w:cstheme="majorBidi"/>
                <w:sz w:val="28"/>
                <w:cs/>
              </w:rPr>
            </w:pPr>
            <w:r w:rsidRPr="00480D39">
              <w:rPr>
                <w:rFonts w:asciiTheme="majorBidi" w:hAnsiTheme="majorBidi" w:cstheme="majorBidi"/>
                <w:sz w:val="28"/>
              </w:rPr>
              <w:t xml:space="preserve">4.3 </w:t>
            </w:r>
            <w:r w:rsidRPr="00480D39">
              <w:rPr>
                <w:rFonts w:asciiTheme="majorBidi" w:hAnsiTheme="majorBidi" w:cstheme="majorBidi" w:hint="cs"/>
                <w:sz w:val="28"/>
                <w:cs/>
              </w:rPr>
              <w:t>การสร้างฐานข้อมูล</w:t>
            </w:r>
          </w:p>
        </w:tc>
        <w:tc>
          <w:tcPr>
            <w:tcW w:w="345" w:type="pct"/>
          </w:tcPr>
          <w:p w14:paraId="3A1F7084" w14:textId="77777777" w:rsidR="006F40AC" w:rsidRDefault="006F40AC" w:rsidP="006F40AC">
            <w:pPr>
              <w:rPr>
                <w:rFonts w:asciiTheme="majorBidi" w:hAnsiTheme="majorBidi" w:cstheme="majorBidi"/>
                <w:sz w:val="32"/>
                <w:szCs w:val="32"/>
              </w:rPr>
            </w:pPr>
          </w:p>
        </w:tc>
        <w:tc>
          <w:tcPr>
            <w:tcW w:w="345" w:type="pct"/>
          </w:tcPr>
          <w:p w14:paraId="632C3CBC"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3322EEC2" w14:textId="77777777" w:rsidR="006F40AC" w:rsidRDefault="006F40AC" w:rsidP="006F40AC">
            <w:pPr>
              <w:rPr>
                <w:rFonts w:asciiTheme="majorBidi" w:hAnsiTheme="majorBidi" w:cstheme="majorBidi"/>
                <w:sz w:val="32"/>
                <w:szCs w:val="32"/>
              </w:rPr>
            </w:pPr>
          </w:p>
        </w:tc>
        <w:tc>
          <w:tcPr>
            <w:tcW w:w="345" w:type="pct"/>
          </w:tcPr>
          <w:p w14:paraId="5E2E68FC" w14:textId="77777777" w:rsidR="006F40AC" w:rsidRDefault="006F40AC" w:rsidP="006F40AC">
            <w:pPr>
              <w:rPr>
                <w:rFonts w:asciiTheme="majorBidi" w:hAnsiTheme="majorBidi" w:cstheme="majorBidi"/>
                <w:sz w:val="32"/>
                <w:szCs w:val="32"/>
              </w:rPr>
            </w:pPr>
          </w:p>
        </w:tc>
        <w:tc>
          <w:tcPr>
            <w:tcW w:w="345" w:type="pct"/>
          </w:tcPr>
          <w:p w14:paraId="357E6397" w14:textId="77777777" w:rsidR="006F40AC" w:rsidRDefault="006F40AC" w:rsidP="006F40AC">
            <w:pPr>
              <w:rPr>
                <w:rFonts w:asciiTheme="majorBidi" w:hAnsiTheme="majorBidi" w:cstheme="majorBidi"/>
                <w:sz w:val="32"/>
                <w:szCs w:val="32"/>
              </w:rPr>
            </w:pPr>
          </w:p>
        </w:tc>
        <w:tc>
          <w:tcPr>
            <w:tcW w:w="345" w:type="pct"/>
          </w:tcPr>
          <w:p w14:paraId="4CBF5BBD" w14:textId="77777777" w:rsidR="006F40AC" w:rsidRDefault="006F40AC" w:rsidP="006F40AC">
            <w:pPr>
              <w:rPr>
                <w:rFonts w:asciiTheme="majorBidi" w:hAnsiTheme="majorBidi" w:cstheme="majorBidi"/>
                <w:sz w:val="32"/>
                <w:szCs w:val="32"/>
              </w:rPr>
            </w:pPr>
          </w:p>
        </w:tc>
        <w:tc>
          <w:tcPr>
            <w:tcW w:w="346" w:type="pct"/>
          </w:tcPr>
          <w:p w14:paraId="642F513A" w14:textId="77777777" w:rsidR="006F40AC" w:rsidRDefault="006F40AC" w:rsidP="006F40AC">
            <w:pPr>
              <w:rPr>
                <w:rFonts w:asciiTheme="majorBidi" w:hAnsiTheme="majorBidi" w:cstheme="majorBidi"/>
                <w:sz w:val="32"/>
                <w:szCs w:val="32"/>
              </w:rPr>
            </w:pPr>
          </w:p>
        </w:tc>
        <w:tc>
          <w:tcPr>
            <w:tcW w:w="345" w:type="pct"/>
          </w:tcPr>
          <w:p w14:paraId="064C09AC" w14:textId="77777777" w:rsidR="006F40AC" w:rsidRDefault="006F40AC" w:rsidP="006F40AC">
            <w:pPr>
              <w:rPr>
                <w:rFonts w:asciiTheme="majorBidi" w:hAnsiTheme="majorBidi" w:cstheme="majorBidi"/>
                <w:sz w:val="32"/>
                <w:szCs w:val="32"/>
              </w:rPr>
            </w:pPr>
          </w:p>
        </w:tc>
        <w:tc>
          <w:tcPr>
            <w:tcW w:w="359" w:type="pct"/>
          </w:tcPr>
          <w:p w14:paraId="2E1BB8AB" w14:textId="77777777" w:rsidR="006F40AC" w:rsidRDefault="006F40AC" w:rsidP="006F40AC">
            <w:pPr>
              <w:rPr>
                <w:rFonts w:asciiTheme="majorBidi" w:hAnsiTheme="majorBidi" w:cstheme="majorBidi"/>
                <w:sz w:val="32"/>
                <w:szCs w:val="32"/>
              </w:rPr>
            </w:pPr>
          </w:p>
        </w:tc>
      </w:tr>
      <w:tr w:rsidR="006F40AC" w14:paraId="3C768CEB" w14:textId="77777777" w:rsidTr="00666AD1">
        <w:tc>
          <w:tcPr>
            <w:tcW w:w="1882" w:type="pct"/>
          </w:tcPr>
          <w:p w14:paraId="1E085B35" w14:textId="53BCD0C8" w:rsidR="006F40AC" w:rsidRPr="00480D39" w:rsidRDefault="006F40AC" w:rsidP="006F40AC">
            <w:pPr>
              <w:rPr>
                <w:rFonts w:asciiTheme="majorBidi" w:hAnsiTheme="majorBidi" w:cstheme="majorBidi"/>
                <w:sz w:val="28"/>
              </w:rPr>
            </w:pPr>
            <w:r w:rsidRPr="00480D39">
              <w:rPr>
                <w:rFonts w:asciiTheme="majorBidi" w:hAnsiTheme="majorBidi" w:cstheme="majorBidi"/>
                <w:sz w:val="28"/>
              </w:rPr>
              <w:t xml:space="preserve">4.4 </w:t>
            </w:r>
            <w:r w:rsidRPr="00480D39">
              <w:rPr>
                <w:rFonts w:asciiTheme="majorBidi" w:hAnsiTheme="majorBidi" w:cstheme="majorBidi" w:hint="cs"/>
                <w:sz w:val="28"/>
                <w:cs/>
              </w:rPr>
              <w:t xml:space="preserve">การเชื่อมต่อระหว่าง </w:t>
            </w:r>
            <w:r w:rsidRPr="00480D39">
              <w:rPr>
                <w:rFonts w:asciiTheme="majorBidi" w:hAnsiTheme="majorBidi" w:cstheme="majorBidi"/>
                <w:sz w:val="28"/>
              </w:rPr>
              <w:t xml:space="preserve">UI, API </w:t>
            </w:r>
            <w:r w:rsidRPr="00480D39">
              <w:rPr>
                <w:rFonts w:asciiTheme="majorBidi" w:hAnsiTheme="majorBidi" w:cstheme="majorBidi" w:hint="cs"/>
                <w:sz w:val="28"/>
                <w:cs/>
              </w:rPr>
              <w:t>และฐานข้อมูล</w:t>
            </w:r>
            <w:r w:rsidR="001A505D">
              <w:rPr>
                <w:rFonts w:asciiTheme="majorBidi" w:hAnsiTheme="majorBidi" w:cstheme="majorBidi"/>
                <w:sz w:val="28"/>
              </w:rPr>
              <w:t xml:space="preserve"> </w:t>
            </w:r>
            <w:r w:rsidR="001A505D">
              <w:rPr>
                <w:rFonts w:asciiTheme="majorBidi" w:hAnsiTheme="majorBidi" w:cstheme="majorBidi" w:hint="cs"/>
                <w:sz w:val="28"/>
                <w:cs/>
              </w:rPr>
              <w:t xml:space="preserve">และ </w:t>
            </w:r>
            <w:r w:rsidR="001A505D">
              <w:rPr>
                <w:rFonts w:asciiTheme="majorBidi" w:hAnsiTheme="majorBidi" w:cstheme="majorBidi"/>
                <w:sz w:val="28"/>
              </w:rPr>
              <w:t>Deploy</w:t>
            </w:r>
          </w:p>
        </w:tc>
        <w:tc>
          <w:tcPr>
            <w:tcW w:w="345" w:type="pct"/>
          </w:tcPr>
          <w:p w14:paraId="419FD573" w14:textId="77777777" w:rsidR="006F40AC" w:rsidRDefault="006F40AC" w:rsidP="006F40AC">
            <w:pPr>
              <w:rPr>
                <w:rFonts w:asciiTheme="majorBidi" w:hAnsiTheme="majorBidi" w:cstheme="majorBidi"/>
                <w:sz w:val="32"/>
                <w:szCs w:val="32"/>
              </w:rPr>
            </w:pPr>
          </w:p>
        </w:tc>
        <w:tc>
          <w:tcPr>
            <w:tcW w:w="345" w:type="pct"/>
          </w:tcPr>
          <w:p w14:paraId="2BCC6469" w14:textId="77777777" w:rsidR="006F40AC" w:rsidRDefault="006F40AC" w:rsidP="006F40AC">
            <w:pPr>
              <w:rPr>
                <w:rFonts w:asciiTheme="majorBidi" w:hAnsiTheme="majorBidi" w:cstheme="majorBidi"/>
                <w:sz w:val="32"/>
                <w:szCs w:val="32"/>
              </w:rPr>
            </w:pPr>
          </w:p>
        </w:tc>
        <w:tc>
          <w:tcPr>
            <w:tcW w:w="345" w:type="pct"/>
          </w:tcPr>
          <w:p w14:paraId="5B34DC7F"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15FBD180"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78A0DB69"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4E0E4906" w14:textId="77777777" w:rsidR="006F40AC" w:rsidRDefault="006F40AC" w:rsidP="006F40AC">
            <w:pPr>
              <w:rPr>
                <w:rFonts w:asciiTheme="majorBidi" w:hAnsiTheme="majorBidi" w:cstheme="majorBidi"/>
                <w:sz w:val="32"/>
                <w:szCs w:val="32"/>
              </w:rPr>
            </w:pPr>
          </w:p>
        </w:tc>
        <w:tc>
          <w:tcPr>
            <w:tcW w:w="346" w:type="pct"/>
            <w:shd w:val="clear" w:color="auto" w:fill="A8D08D" w:themeFill="accent6" w:themeFillTint="99"/>
          </w:tcPr>
          <w:p w14:paraId="15144B04" w14:textId="77777777" w:rsidR="006F40AC" w:rsidRDefault="006F40AC" w:rsidP="006F40AC">
            <w:pPr>
              <w:rPr>
                <w:rFonts w:asciiTheme="majorBidi" w:hAnsiTheme="majorBidi" w:cstheme="majorBidi"/>
                <w:sz w:val="32"/>
                <w:szCs w:val="32"/>
              </w:rPr>
            </w:pPr>
          </w:p>
        </w:tc>
        <w:tc>
          <w:tcPr>
            <w:tcW w:w="345" w:type="pct"/>
          </w:tcPr>
          <w:p w14:paraId="468E9824" w14:textId="77777777" w:rsidR="006F40AC" w:rsidRDefault="006F40AC" w:rsidP="006F40AC">
            <w:pPr>
              <w:rPr>
                <w:rFonts w:asciiTheme="majorBidi" w:hAnsiTheme="majorBidi" w:cstheme="majorBidi"/>
                <w:sz w:val="32"/>
                <w:szCs w:val="32"/>
              </w:rPr>
            </w:pPr>
          </w:p>
        </w:tc>
        <w:tc>
          <w:tcPr>
            <w:tcW w:w="359" w:type="pct"/>
          </w:tcPr>
          <w:p w14:paraId="676F860D" w14:textId="77777777" w:rsidR="006F40AC" w:rsidRDefault="006F40AC" w:rsidP="006F40AC">
            <w:pPr>
              <w:rPr>
                <w:rFonts w:asciiTheme="majorBidi" w:hAnsiTheme="majorBidi" w:cstheme="majorBidi"/>
                <w:sz w:val="32"/>
                <w:szCs w:val="32"/>
              </w:rPr>
            </w:pPr>
          </w:p>
        </w:tc>
      </w:tr>
      <w:tr w:rsidR="003E21AC" w14:paraId="3BC98228" w14:textId="77777777" w:rsidTr="003E21AC">
        <w:tc>
          <w:tcPr>
            <w:tcW w:w="5000" w:type="pct"/>
            <w:gridSpan w:val="10"/>
            <w:shd w:val="clear" w:color="auto" w:fill="E7E6E6" w:themeFill="background2"/>
          </w:tcPr>
          <w:p w14:paraId="71E00FC2" w14:textId="7815C852" w:rsidR="003E21AC" w:rsidRDefault="003E21AC" w:rsidP="006F40AC">
            <w:pPr>
              <w:rPr>
                <w:rFonts w:asciiTheme="majorBidi" w:hAnsiTheme="majorBidi" w:cstheme="majorBidi"/>
                <w:sz w:val="32"/>
                <w:szCs w:val="32"/>
              </w:rPr>
            </w:pPr>
            <w:r w:rsidRPr="006F1725">
              <w:rPr>
                <w:rFonts w:asciiTheme="majorBidi" w:hAnsiTheme="majorBidi" w:cstheme="majorBidi"/>
                <w:b/>
                <w:bCs/>
                <w:sz w:val="28"/>
              </w:rPr>
              <w:t xml:space="preserve">5. </w:t>
            </w:r>
            <w:r w:rsidRPr="006F1725">
              <w:rPr>
                <w:rFonts w:asciiTheme="majorBidi" w:hAnsiTheme="majorBidi" w:cstheme="majorBidi" w:hint="cs"/>
                <w:b/>
                <w:bCs/>
                <w:sz w:val="28"/>
                <w:cs/>
              </w:rPr>
              <w:t>ทดสอบและปรับปรุงระบบ</w:t>
            </w:r>
          </w:p>
        </w:tc>
      </w:tr>
      <w:tr w:rsidR="006F40AC" w14:paraId="0C2B05E2" w14:textId="77777777" w:rsidTr="00666AD1">
        <w:tc>
          <w:tcPr>
            <w:tcW w:w="1882" w:type="pct"/>
          </w:tcPr>
          <w:p w14:paraId="3C931BF6" w14:textId="77777777" w:rsidR="006F40AC" w:rsidRPr="00480D39" w:rsidRDefault="006F40AC" w:rsidP="006F40AC">
            <w:pPr>
              <w:rPr>
                <w:rFonts w:asciiTheme="majorBidi" w:hAnsiTheme="majorBidi" w:cstheme="majorBidi"/>
                <w:sz w:val="28"/>
              </w:rPr>
            </w:pPr>
            <w:r w:rsidRPr="00480D39">
              <w:rPr>
                <w:rFonts w:asciiTheme="majorBidi" w:hAnsiTheme="majorBidi" w:cstheme="majorBidi"/>
                <w:sz w:val="28"/>
              </w:rPr>
              <w:t xml:space="preserve">5.1 </w:t>
            </w:r>
            <w:r w:rsidRPr="00480D39">
              <w:rPr>
                <w:rFonts w:asciiTheme="majorBidi" w:hAnsiTheme="majorBidi" w:cstheme="majorBidi" w:hint="cs"/>
                <w:sz w:val="28"/>
                <w:cs/>
              </w:rPr>
              <w:t xml:space="preserve">การทำ </w:t>
            </w:r>
            <w:r w:rsidRPr="00480D39">
              <w:rPr>
                <w:rFonts w:asciiTheme="majorBidi" w:hAnsiTheme="majorBidi" w:cstheme="majorBidi"/>
                <w:sz w:val="28"/>
              </w:rPr>
              <w:t>Unit test</w:t>
            </w:r>
          </w:p>
        </w:tc>
        <w:tc>
          <w:tcPr>
            <w:tcW w:w="345" w:type="pct"/>
          </w:tcPr>
          <w:p w14:paraId="72A487A1" w14:textId="77777777" w:rsidR="006F40AC" w:rsidRDefault="006F40AC" w:rsidP="006F40AC">
            <w:pPr>
              <w:rPr>
                <w:rFonts w:asciiTheme="majorBidi" w:hAnsiTheme="majorBidi" w:cstheme="majorBidi"/>
                <w:sz w:val="32"/>
                <w:szCs w:val="32"/>
              </w:rPr>
            </w:pPr>
          </w:p>
        </w:tc>
        <w:tc>
          <w:tcPr>
            <w:tcW w:w="345" w:type="pct"/>
          </w:tcPr>
          <w:p w14:paraId="2CF40E78" w14:textId="77777777" w:rsidR="006F40AC" w:rsidRDefault="006F40AC" w:rsidP="006F40AC">
            <w:pPr>
              <w:rPr>
                <w:rFonts w:asciiTheme="majorBidi" w:hAnsiTheme="majorBidi" w:cstheme="majorBidi"/>
                <w:sz w:val="32"/>
                <w:szCs w:val="32"/>
              </w:rPr>
            </w:pPr>
          </w:p>
        </w:tc>
        <w:tc>
          <w:tcPr>
            <w:tcW w:w="345" w:type="pct"/>
          </w:tcPr>
          <w:p w14:paraId="29DBE97C"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7499165B"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2FFB98DF"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62246792" w14:textId="77777777" w:rsidR="006F40AC" w:rsidRDefault="006F40AC" w:rsidP="006F40AC">
            <w:pPr>
              <w:rPr>
                <w:rFonts w:asciiTheme="majorBidi" w:hAnsiTheme="majorBidi" w:cstheme="majorBidi"/>
                <w:sz w:val="32"/>
                <w:szCs w:val="32"/>
              </w:rPr>
            </w:pPr>
          </w:p>
        </w:tc>
        <w:tc>
          <w:tcPr>
            <w:tcW w:w="346" w:type="pct"/>
            <w:shd w:val="clear" w:color="auto" w:fill="A8D08D" w:themeFill="accent6" w:themeFillTint="99"/>
          </w:tcPr>
          <w:p w14:paraId="29A62D99" w14:textId="77777777" w:rsidR="006F40AC" w:rsidRDefault="006F40AC" w:rsidP="006F40AC">
            <w:pPr>
              <w:rPr>
                <w:rFonts w:asciiTheme="majorBidi" w:hAnsiTheme="majorBidi" w:cstheme="majorBidi"/>
                <w:sz w:val="32"/>
                <w:szCs w:val="32"/>
              </w:rPr>
            </w:pPr>
          </w:p>
        </w:tc>
        <w:tc>
          <w:tcPr>
            <w:tcW w:w="345" w:type="pct"/>
            <w:shd w:val="clear" w:color="auto" w:fill="auto"/>
          </w:tcPr>
          <w:p w14:paraId="67300D16" w14:textId="77777777" w:rsidR="006F40AC" w:rsidRDefault="006F40AC" w:rsidP="006F40AC">
            <w:pPr>
              <w:rPr>
                <w:rFonts w:asciiTheme="majorBidi" w:hAnsiTheme="majorBidi" w:cstheme="majorBidi"/>
                <w:sz w:val="32"/>
                <w:szCs w:val="32"/>
              </w:rPr>
            </w:pPr>
          </w:p>
        </w:tc>
        <w:tc>
          <w:tcPr>
            <w:tcW w:w="359" w:type="pct"/>
            <w:shd w:val="clear" w:color="auto" w:fill="auto"/>
          </w:tcPr>
          <w:p w14:paraId="39730246" w14:textId="77777777" w:rsidR="006F40AC" w:rsidRDefault="006F40AC" w:rsidP="006F40AC">
            <w:pPr>
              <w:rPr>
                <w:rFonts w:asciiTheme="majorBidi" w:hAnsiTheme="majorBidi" w:cstheme="majorBidi"/>
                <w:sz w:val="32"/>
                <w:szCs w:val="32"/>
              </w:rPr>
            </w:pPr>
          </w:p>
        </w:tc>
      </w:tr>
      <w:tr w:rsidR="006F40AC" w14:paraId="1F53D92D" w14:textId="77777777" w:rsidTr="003E21AC">
        <w:tc>
          <w:tcPr>
            <w:tcW w:w="1882" w:type="pct"/>
          </w:tcPr>
          <w:p w14:paraId="698D6965" w14:textId="77777777" w:rsidR="006F40AC" w:rsidRPr="00480D39" w:rsidRDefault="006F40AC" w:rsidP="006F40AC">
            <w:pPr>
              <w:rPr>
                <w:rFonts w:asciiTheme="majorBidi" w:hAnsiTheme="majorBidi" w:cstheme="majorBidi"/>
                <w:sz w:val="28"/>
              </w:rPr>
            </w:pPr>
            <w:r w:rsidRPr="00480D39">
              <w:rPr>
                <w:rFonts w:asciiTheme="majorBidi" w:hAnsiTheme="majorBidi" w:cstheme="majorBidi"/>
                <w:sz w:val="28"/>
              </w:rPr>
              <w:t xml:space="preserve">5.2 </w:t>
            </w:r>
            <w:r w:rsidRPr="00480D39">
              <w:rPr>
                <w:rFonts w:asciiTheme="majorBidi" w:hAnsiTheme="majorBidi" w:cstheme="majorBidi" w:hint="cs"/>
                <w:sz w:val="28"/>
                <w:cs/>
              </w:rPr>
              <w:t xml:space="preserve">การทำ </w:t>
            </w:r>
            <w:r w:rsidRPr="00480D39">
              <w:rPr>
                <w:rFonts w:asciiTheme="majorBidi" w:hAnsiTheme="majorBidi" w:cstheme="majorBidi"/>
                <w:sz w:val="28"/>
              </w:rPr>
              <w:t>Integration test</w:t>
            </w:r>
          </w:p>
        </w:tc>
        <w:tc>
          <w:tcPr>
            <w:tcW w:w="345" w:type="pct"/>
          </w:tcPr>
          <w:p w14:paraId="71112DAB" w14:textId="77777777" w:rsidR="006F40AC" w:rsidRDefault="006F40AC" w:rsidP="006F40AC">
            <w:pPr>
              <w:rPr>
                <w:rFonts w:asciiTheme="majorBidi" w:hAnsiTheme="majorBidi" w:cstheme="majorBidi"/>
                <w:sz w:val="32"/>
                <w:szCs w:val="32"/>
              </w:rPr>
            </w:pPr>
          </w:p>
        </w:tc>
        <w:tc>
          <w:tcPr>
            <w:tcW w:w="345" w:type="pct"/>
          </w:tcPr>
          <w:p w14:paraId="3B11DB21" w14:textId="77777777" w:rsidR="006F40AC" w:rsidRDefault="006F40AC" w:rsidP="006F40AC">
            <w:pPr>
              <w:rPr>
                <w:rFonts w:asciiTheme="majorBidi" w:hAnsiTheme="majorBidi" w:cstheme="majorBidi"/>
                <w:sz w:val="32"/>
                <w:szCs w:val="32"/>
              </w:rPr>
            </w:pPr>
          </w:p>
        </w:tc>
        <w:tc>
          <w:tcPr>
            <w:tcW w:w="345" w:type="pct"/>
          </w:tcPr>
          <w:p w14:paraId="37104AF2" w14:textId="77777777" w:rsidR="006F40AC" w:rsidRDefault="006F40AC" w:rsidP="006F40AC">
            <w:pPr>
              <w:rPr>
                <w:rFonts w:asciiTheme="majorBidi" w:hAnsiTheme="majorBidi" w:cstheme="majorBidi"/>
                <w:sz w:val="32"/>
                <w:szCs w:val="32"/>
              </w:rPr>
            </w:pPr>
          </w:p>
        </w:tc>
        <w:tc>
          <w:tcPr>
            <w:tcW w:w="345" w:type="pct"/>
          </w:tcPr>
          <w:p w14:paraId="0717E41C" w14:textId="77777777" w:rsidR="006F40AC" w:rsidRDefault="006F40AC" w:rsidP="006F40AC">
            <w:pPr>
              <w:rPr>
                <w:rFonts w:asciiTheme="majorBidi" w:hAnsiTheme="majorBidi" w:cstheme="majorBidi"/>
                <w:sz w:val="32"/>
                <w:szCs w:val="32"/>
              </w:rPr>
            </w:pPr>
          </w:p>
        </w:tc>
        <w:tc>
          <w:tcPr>
            <w:tcW w:w="345" w:type="pct"/>
          </w:tcPr>
          <w:p w14:paraId="3A96B082"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41FE36C1" w14:textId="77777777" w:rsidR="006F40AC" w:rsidRDefault="006F40AC" w:rsidP="006F40AC">
            <w:pPr>
              <w:rPr>
                <w:rFonts w:asciiTheme="majorBidi" w:hAnsiTheme="majorBidi" w:cstheme="majorBidi"/>
                <w:sz w:val="32"/>
                <w:szCs w:val="32"/>
              </w:rPr>
            </w:pPr>
          </w:p>
        </w:tc>
        <w:tc>
          <w:tcPr>
            <w:tcW w:w="346" w:type="pct"/>
            <w:shd w:val="clear" w:color="auto" w:fill="A8D08D" w:themeFill="accent6" w:themeFillTint="99"/>
          </w:tcPr>
          <w:p w14:paraId="5087678C" w14:textId="77777777" w:rsidR="006F40AC" w:rsidRDefault="006F40AC" w:rsidP="006F40AC">
            <w:pPr>
              <w:rPr>
                <w:rFonts w:asciiTheme="majorBidi" w:hAnsiTheme="majorBidi" w:cstheme="majorBidi"/>
                <w:sz w:val="32"/>
                <w:szCs w:val="32"/>
              </w:rPr>
            </w:pPr>
          </w:p>
        </w:tc>
        <w:tc>
          <w:tcPr>
            <w:tcW w:w="345" w:type="pct"/>
          </w:tcPr>
          <w:p w14:paraId="759C531A" w14:textId="77777777" w:rsidR="006F40AC" w:rsidRDefault="006F40AC" w:rsidP="006F40AC">
            <w:pPr>
              <w:rPr>
                <w:rFonts w:asciiTheme="majorBidi" w:hAnsiTheme="majorBidi" w:cstheme="majorBidi"/>
                <w:sz w:val="32"/>
                <w:szCs w:val="32"/>
              </w:rPr>
            </w:pPr>
          </w:p>
        </w:tc>
        <w:tc>
          <w:tcPr>
            <w:tcW w:w="359" w:type="pct"/>
          </w:tcPr>
          <w:p w14:paraId="092D0635" w14:textId="77777777" w:rsidR="006F40AC" w:rsidRDefault="006F40AC" w:rsidP="006F40AC">
            <w:pPr>
              <w:rPr>
                <w:rFonts w:asciiTheme="majorBidi" w:hAnsiTheme="majorBidi" w:cstheme="majorBidi"/>
                <w:sz w:val="32"/>
                <w:szCs w:val="32"/>
              </w:rPr>
            </w:pPr>
          </w:p>
        </w:tc>
      </w:tr>
      <w:tr w:rsidR="006F40AC" w14:paraId="4B0BB0C5" w14:textId="77777777" w:rsidTr="003E21AC">
        <w:tc>
          <w:tcPr>
            <w:tcW w:w="1882" w:type="pct"/>
          </w:tcPr>
          <w:p w14:paraId="6EBF567B" w14:textId="77777777" w:rsidR="006F40AC" w:rsidRPr="00480D39" w:rsidRDefault="006F40AC" w:rsidP="006F40AC">
            <w:pPr>
              <w:rPr>
                <w:rFonts w:asciiTheme="majorBidi" w:hAnsiTheme="majorBidi" w:cstheme="majorBidi"/>
                <w:sz w:val="28"/>
              </w:rPr>
            </w:pPr>
            <w:r w:rsidRPr="00480D39">
              <w:rPr>
                <w:rFonts w:asciiTheme="majorBidi" w:hAnsiTheme="majorBidi" w:cstheme="majorBidi"/>
                <w:sz w:val="28"/>
              </w:rPr>
              <w:t xml:space="preserve">5.3 </w:t>
            </w:r>
            <w:r w:rsidRPr="00480D39">
              <w:rPr>
                <w:rFonts w:asciiTheme="majorBidi" w:hAnsiTheme="majorBidi" w:cstheme="majorBidi" w:hint="cs"/>
                <w:sz w:val="28"/>
                <w:cs/>
              </w:rPr>
              <w:t xml:space="preserve">การทำ </w:t>
            </w:r>
            <w:r w:rsidRPr="00480D39">
              <w:rPr>
                <w:rFonts w:asciiTheme="majorBidi" w:hAnsiTheme="majorBidi" w:cstheme="majorBidi"/>
                <w:sz w:val="28"/>
              </w:rPr>
              <w:t>Performance test</w:t>
            </w:r>
          </w:p>
        </w:tc>
        <w:tc>
          <w:tcPr>
            <w:tcW w:w="345" w:type="pct"/>
          </w:tcPr>
          <w:p w14:paraId="3D65A34C" w14:textId="77777777" w:rsidR="006F40AC" w:rsidRDefault="006F40AC" w:rsidP="006F40AC">
            <w:pPr>
              <w:rPr>
                <w:rFonts w:asciiTheme="majorBidi" w:hAnsiTheme="majorBidi" w:cstheme="majorBidi"/>
                <w:sz w:val="32"/>
                <w:szCs w:val="32"/>
              </w:rPr>
            </w:pPr>
          </w:p>
        </w:tc>
        <w:tc>
          <w:tcPr>
            <w:tcW w:w="345" w:type="pct"/>
          </w:tcPr>
          <w:p w14:paraId="7F3662C3" w14:textId="77777777" w:rsidR="006F40AC" w:rsidRDefault="006F40AC" w:rsidP="006F40AC">
            <w:pPr>
              <w:rPr>
                <w:rFonts w:asciiTheme="majorBidi" w:hAnsiTheme="majorBidi" w:cstheme="majorBidi"/>
                <w:sz w:val="32"/>
                <w:szCs w:val="32"/>
              </w:rPr>
            </w:pPr>
          </w:p>
        </w:tc>
        <w:tc>
          <w:tcPr>
            <w:tcW w:w="345" w:type="pct"/>
          </w:tcPr>
          <w:p w14:paraId="6477CFF8" w14:textId="77777777" w:rsidR="006F40AC" w:rsidRDefault="006F40AC" w:rsidP="006F40AC">
            <w:pPr>
              <w:rPr>
                <w:rFonts w:asciiTheme="majorBidi" w:hAnsiTheme="majorBidi" w:cstheme="majorBidi"/>
                <w:sz w:val="32"/>
                <w:szCs w:val="32"/>
              </w:rPr>
            </w:pPr>
          </w:p>
        </w:tc>
        <w:tc>
          <w:tcPr>
            <w:tcW w:w="345" w:type="pct"/>
          </w:tcPr>
          <w:p w14:paraId="6372441E" w14:textId="77777777" w:rsidR="006F40AC" w:rsidRDefault="006F40AC" w:rsidP="006F40AC">
            <w:pPr>
              <w:rPr>
                <w:rFonts w:asciiTheme="majorBidi" w:hAnsiTheme="majorBidi" w:cstheme="majorBidi"/>
                <w:sz w:val="32"/>
                <w:szCs w:val="32"/>
              </w:rPr>
            </w:pPr>
          </w:p>
        </w:tc>
        <w:tc>
          <w:tcPr>
            <w:tcW w:w="345" w:type="pct"/>
          </w:tcPr>
          <w:p w14:paraId="31AC29BC"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34C9EE49" w14:textId="77777777" w:rsidR="006F40AC" w:rsidRDefault="006F40AC" w:rsidP="006F40AC">
            <w:pPr>
              <w:rPr>
                <w:rFonts w:asciiTheme="majorBidi" w:hAnsiTheme="majorBidi" w:cstheme="majorBidi"/>
                <w:sz w:val="32"/>
                <w:szCs w:val="32"/>
              </w:rPr>
            </w:pPr>
          </w:p>
        </w:tc>
        <w:tc>
          <w:tcPr>
            <w:tcW w:w="346" w:type="pct"/>
            <w:shd w:val="clear" w:color="auto" w:fill="A8D08D" w:themeFill="accent6" w:themeFillTint="99"/>
          </w:tcPr>
          <w:p w14:paraId="41C729F5" w14:textId="77777777" w:rsidR="006F40AC" w:rsidRDefault="006F40AC" w:rsidP="006F40AC">
            <w:pPr>
              <w:rPr>
                <w:rFonts w:asciiTheme="majorBidi" w:hAnsiTheme="majorBidi" w:cstheme="majorBidi"/>
                <w:sz w:val="32"/>
                <w:szCs w:val="32"/>
              </w:rPr>
            </w:pPr>
          </w:p>
        </w:tc>
        <w:tc>
          <w:tcPr>
            <w:tcW w:w="345" w:type="pct"/>
          </w:tcPr>
          <w:p w14:paraId="10A161C4" w14:textId="77777777" w:rsidR="006F40AC" w:rsidRDefault="006F40AC" w:rsidP="006F40AC">
            <w:pPr>
              <w:rPr>
                <w:rFonts w:asciiTheme="majorBidi" w:hAnsiTheme="majorBidi" w:cstheme="majorBidi"/>
                <w:sz w:val="32"/>
                <w:szCs w:val="32"/>
              </w:rPr>
            </w:pPr>
          </w:p>
        </w:tc>
        <w:tc>
          <w:tcPr>
            <w:tcW w:w="359" w:type="pct"/>
          </w:tcPr>
          <w:p w14:paraId="1A3053CD" w14:textId="77777777" w:rsidR="006F40AC" w:rsidRDefault="006F40AC" w:rsidP="006F40AC">
            <w:pPr>
              <w:rPr>
                <w:rFonts w:asciiTheme="majorBidi" w:hAnsiTheme="majorBidi" w:cstheme="majorBidi"/>
                <w:sz w:val="32"/>
                <w:szCs w:val="32"/>
              </w:rPr>
            </w:pPr>
          </w:p>
        </w:tc>
      </w:tr>
      <w:tr w:rsidR="006F40AC" w14:paraId="2469B02D" w14:textId="77777777" w:rsidTr="003E21AC">
        <w:tc>
          <w:tcPr>
            <w:tcW w:w="1882" w:type="pct"/>
          </w:tcPr>
          <w:p w14:paraId="1A89527B" w14:textId="77777777" w:rsidR="006F40AC" w:rsidRPr="00480D39" w:rsidRDefault="006F40AC" w:rsidP="006F40AC">
            <w:pPr>
              <w:rPr>
                <w:rFonts w:asciiTheme="majorBidi" w:hAnsiTheme="majorBidi" w:cstheme="majorBidi"/>
                <w:sz w:val="28"/>
                <w:cs/>
              </w:rPr>
            </w:pPr>
            <w:r w:rsidRPr="00480D39">
              <w:rPr>
                <w:rFonts w:asciiTheme="majorBidi" w:hAnsiTheme="majorBidi" w:cstheme="majorBidi"/>
                <w:sz w:val="28"/>
              </w:rPr>
              <w:t xml:space="preserve">5.4 </w:t>
            </w:r>
            <w:r w:rsidRPr="00480D39">
              <w:rPr>
                <w:rFonts w:asciiTheme="majorBidi" w:hAnsiTheme="majorBidi" w:cstheme="majorBidi" w:hint="cs"/>
                <w:sz w:val="28"/>
                <w:cs/>
              </w:rPr>
              <w:t xml:space="preserve">การทำ </w:t>
            </w:r>
            <w:r w:rsidRPr="00480D39">
              <w:rPr>
                <w:rFonts w:asciiTheme="majorBidi" w:hAnsiTheme="majorBidi" w:cstheme="majorBidi"/>
                <w:sz w:val="28"/>
              </w:rPr>
              <w:t>Acceptance test</w:t>
            </w:r>
          </w:p>
        </w:tc>
        <w:tc>
          <w:tcPr>
            <w:tcW w:w="345" w:type="pct"/>
          </w:tcPr>
          <w:p w14:paraId="212DF527" w14:textId="77777777" w:rsidR="006F40AC" w:rsidRDefault="006F40AC" w:rsidP="006F40AC">
            <w:pPr>
              <w:rPr>
                <w:rFonts w:asciiTheme="majorBidi" w:hAnsiTheme="majorBidi" w:cstheme="majorBidi"/>
                <w:sz w:val="32"/>
                <w:szCs w:val="32"/>
              </w:rPr>
            </w:pPr>
          </w:p>
        </w:tc>
        <w:tc>
          <w:tcPr>
            <w:tcW w:w="345" w:type="pct"/>
          </w:tcPr>
          <w:p w14:paraId="7B22A30B" w14:textId="77777777" w:rsidR="006F40AC" w:rsidRDefault="006F40AC" w:rsidP="006F40AC">
            <w:pPr>
              <w:rPr>
                <w:rFonts w:asciiTheme="majorBidi" w:hAnsiTheme="majorBidi" w:cstheme="majorBidi"/>
                <w:sz w:val="32"/>
                <w:szCs w:val="32"/>
              </w:rPr>
            </w:pPr>
          </w:p>
        </w:tc>
        <w:tc>
          <w:tcPr>
            <w:tcW w:w="345" w:type="pct"/>
          </w:tcPr>
          <w:p w14:paraId="7AD5E0F1" w14:textId="77777777" w:rsidR="006F40AC" w:rsidRDefault="006F40AC" w:rsidP="006F40AC">
            <w:pPr>
              <w:rPr>
                <w:rFonts w:asciiTheme="majorBidi" w:hAnsiTheme="majorBidi" w:cstheme="majorBidi"/>
                <w:sz w:val="32"/>
                <w:szCs w:val="32"/>
              </w:rPr>
            </w:pPr>
          </w:p>
        </w:tc>
        <w:tc>
          <w:tcPr>
            <w:tcW w:w="345" w:type="pct"/>
          </w:tcPr>
          <w:p w14:paraId="7A2378CE" w14:textId="77777777" w:rsidR="006F40AC" w:rsidRDefault="006F40AC" w:rsidP="006F40AC">
            <w:pPr>
              <w:rPr>
                <w:rFonts w:asciiTheme="majorBidi" w:hAnsiTheme="majorBidi" w:cstheme="majorBidi"/>
                <w:sz w:val="32"/>
                <w:szCs w:val="32"/>
              </w:rPr>
            </w:pPr>
          </w:p>
        </w:tc>
        <w:tc>
          <w:tcPr>
            <w:tcW w:w="345" w:type="pct"/>
          </w:tcPr>
          <w:p w14:paraId="3DDE6F65" w14:textId="77777777" w:rsidR="006F40AC" w:rsidRDefault="006F40AC" w:rsidP="006F40AC">
            <w:pPr>
              <w:rPr>
                <w:rFonts w:asciiTheme="majorBidi" w:hAnsiTheme="majorBidi" w:cstheme="majorBidi"/>
                <w:sz w:val="32"/>
                <w:szCs w:val="32"/>
              </w:rPr>
            </w:pPr>
          </w:p>
        </w:tc>
        <w:tc>
          <w:tcPr>
            <w:tcW w:w="345" w:type="pct"/>
          </w:tcPr>
          <w:p w14:paraId="19645993" w14:textId="77777777" w:rsidR="006F40AC" w:rsidRDefault="006F40AC" w:rsidP="006F40AC">
            <w:pPr>
              <w:rPr>
                <w:rFonts w:asciiTheme="majorBidi" w:hAnsiTheme="majorBidi" w:cstheme="majorBidi"/>
                <w:sz w:val="32"/>
                <w:szCs w:val="32"/>
              </w:rPr>
            </w:pPr>
          </w:p>
        </w:tc>
        <w:tc>
          <w:tcPr>
            <w:tcW w:w="346" w:type="pct"/>
            <w:shd w:val="clear" w:color="auto" w:fill="A8D08D" w:themeFill="accent6" w:themeFillTint="99"/>
          </w:tcPr>
          <w:p w14:paraId="39CD14C0" w14:textId="77777777" w:rsidR="006F40AC" w:rsidRDefault="006F40AC" w:rsidP="006F40AC">
            <w:pPr>
              <w:rPr>
                <w:rFonts w:asciiTheme="majorBidi" w:hAnsiTheme="majorBidi" w:cstheme="majorBidi"/>
                <w:sz w:val="32"/>
                <w:szCs w:val="32"/>
              </w:rPr>
            </w:pPr>
          </w:p>
        </w:tc>
        <w:tc>
          <w:tcPr>
            <w:tcW w:w="345" w:type="pct"/>
            <w:shd w:val="clear" w:color="auto" w:fill="A8D08D" w:themeFill="accent6" w:themeFillTint="99"/>
          </w:tcPr>
          <w:p w14:paraId="0BA1D402" w14:textId="77777777" w:rsidR="006F40AC" w:rsidRDefault="006F40AC" w:rsidP="006F40AC">
            <w:pPr>
              <w:rPr>
                <w:rFonts w:asciiTheme="majorBidi" w:hAnsiTheme="majorBidi" w:cstheme="majorBidi"/>
                <w:sz w:val="32"/>
                <w:szCs w:val="32"/>
              </w:rPr>
            </w:pPr>
          </w:p>
        </w:tc>
        <w:tc>
          <w:tcPr>
            <w:tcW w:w="359" w:type="pct"/>
          </w:tcPr>
          <w:p w14:paraId="5A4F046D" w14:textId="77777777" w:rsidR="006F40AC" w:rsidRDefault="006F40AC" w:rsidP="006F40AC">
            <w:pPr>
              <w:rPr>
                <w:rFonts w:asciiTheme="majorBidi" w:hAnsiTheme="majorBidi" w:cstheme="majorBidi"/>
                <w:sz w:val="32"/>
                <w:szCs w:val="32"/>
              </w:rPr>
            </w:pPr>
          </w:p>
        </w:tc>
      </w:tr>
      <w:tr w:rsidR="006F40AC" w14:paraId="4FCA0571" w14:textId="77777777" w:rsidTr="003E21AC">
        <w:tc>
          <w:tcPr>
            <w:tcW w:w="1882" w:type="pct"/>
          </w:tcPr>
          <w:p w14:paraId="1766E166" w14:textId="0BA2DDBB" w:rsidR="006F40AC" w:rsidRPr="00480D39" w:rsidRDefault="00480D39" w:rsidP="006F40AC">
            <w:pPr>
              <w:rPr>
                <w:rFonts w:asciiTheme="majorBidi" w:hAnsiTheme="majorBidi" w:cstheme="majorBidi"/>
                <w:sz w:val="28"/>
                <w:cs/>
              </w:rPr>
            </w:pPr>
            <w:r>
              <w:rPr>
                <w:rFonts w:asciiTheme="majorBidi" w:hAnsiTheme="majorBidi" w:cstheme="majorBidi"/>
                <w:sz w:val="28"/>
              </w:rPr>
              <w:t xml:space="preserve">5.5 </w:t>
            </w:r>
            <w:r>
              <w:rPr>
                <w:rFonts w:asciiTheme="majorBidi" w:hAnsiTheme="majorBidi" w:cstheme="majorBidi" w:hint="cs"/>
                <w:sz w:val="28"/>
                <w:cs/>
              </w:rPr>
              <w:t>การปรับปรุงระบบ</w:t>
            </w:r>
          </w:p>
        </w:tc>
        <w:tc>
          <w:tcPr>
            <w:tcW w:w="345" w:type="pct"/>
          </w:tcPr>
          <w:p w14:paraId="60E1B2C9" w14:textId="77777777" w:rsidR="006F40AC" w:rsidRPr="00480D39" w:rsidRDefault="006F40AC" w:rsidP="006F40AC">
            <w:pPr>
              <w:rPr>
                <w:rFonts w:asciiTheme="majorBidi" w:hAnsiTheme="majorBidi" w:cstheme="majorBidi"/>
                <w:sz w:val="28"/>
              </w:rPr>
            </w:pPr>
          </w:p>
        </w:tc>
        <w:tc>
          <w:tcPr>
            <w:tcW w:w="345" w:type="pct"/>
          </w:tcPr>
          <w:p w14:paraId="4D94B3B8" w14:textId="77777777" w:rsidR="006F40AC" w:rsidRPr="00480D39" w:rsidRDefault="006F40AC" w:rsidP="006F40AC">
            <w:pPr>
              <w:rPr>
                <w:rFonts w:asciiTheme="majorBidi" w:hAnsiTheme="majorBidi" w:cstheme="majorBidi"/>
                <w:sz w:val="28"/>
              </w:rPr>
            </w:pPr>
          </w:p>
        </w:tc>
        <w:tc>
          <w:tcPr>
            <w:tcW w:w="345" w:type="pct"/>
          </w:tcPr>
          <w:p w14:paraId="5CBF667E" w14:textId="77777777" w:rsidR="006F40AC" w:rsidRPr="00480D39" w:rsidRDefault="006F40AC" w:rsidP="006F40AC">
            <w:pPr>
              <w:rPr>
                <w:rFonts w:asciiTheme="majorBidi" w:hAnsiTheme="majorBidi" w:cstheme="majorBidi"/>
                <w:sz w:val="28"/>
              </w:rPr>
            </w:pPr>
          </w:p>
        </w:tc>
        <w:tc>
          <w:tcPr>
            <w:tcW w:w="345" w:type="pct"/>
          </w:tcPr>
          <w:p w14:paraId="35CBE902" w14:textId="77777777" w:rsidR="006F40AC" w:rsidRPr="00480D39" w:rsidRDefault="006F40AC" w:rsidP="006F40AC">
            <w:pPr>
              <w:rPr>
                <w:rFonts w:asciiTheme="majorBidi" w:hAnsiTheme="majorBidi" w:cstheme="majorBidi"/>
                <w:sz w:val="28"/>
              </w:rPr>
            </w:pPr>
          </w:p>
        </w:tc>
        <w:tc>
          <w:tcPr>
            <w:tcW w:w="345" w:type="pct"/>
          </w:tcPr>
          <w:p w14:paraId="6AB6C784" w14:textId="77777777" w:rsidR="006F40AC" w:rsidRPr="00480D39" w:rsidRDefault="006F40AC" w:rsidP="006F40AC">
            <w:pPr>
              <w:rPr>
                <w:rFonts w:asciiTheme="majorBidi" w:hAnsiTheme="majorBidi" w:cstheme="majorBidi"/>
                <w:sz w:val="28"/>
              </w:rPr>
            </w:pPr>
          </w:p>
        </w:tc>
        <w:tc>
          <w:tcPr>
            <w:tcW w:w="345" w:type="pct"/>
          </w:tcPr>
          <w:p w14:paraId="01111256" w14:textId="77777777" w:rsidR="006F40AC" w:rsidRPr="00480D39" w:rsidRDefault="006F40AC" w:rsidP="006F40AC">
            <w:pPr>
              <w:rPr>
                <w:rFonts w:asciiTheme="majorBidi" w:hAnsiTheme="majorBidi" w:cstheme="majorBidi"/>
                <w:sz w:val="28"/>
              </w:rPr>
            </w:pPr>
          </w:p>
        </w:tc>
        <w:tc>
          <w:tcPr>
            <w:tcW w:w="346" w:type="pct"/>
          </w:tcPr>
          <w:p w14:paraId="06F918A1" w14:textId="77777777" w:rsidR="006F40AC" w:rsidRPr="00480D39" w:rsidRDefault="006F40AC" w:rsidP="006F40AC">
            <w:pPr>
              <w:rPr>
                <w:rFonts w:asciiTheme="majorBidi" w:hAnsiTheme="majorBidi" w:cstheme="majorBidi"/>
                <w:sz w:val="28"/>
              </w:rPr>
            </w:pPr>
          </w:p>
        </w:tc>
        <w:tc>
          <w:tcPr>
            <w:tcW w:w="345" w:type="pct"/>
            <w:shd w:val="clear" w:color="auto" w:fill="A8D08D" w:themeFill="accent6" w:themeFillTint="99"/>
          </w:tcPr>
          <w:p w14:paraId="1D32927D" w14:textId="77777777" w:rsidR="006F40AC" w:rsidRPr="00480D39" w:rsidRDefault="006F40AC" w:rsidP="006F40AC">
            <w:pPr>
              <w:rPr>
                <w:rFonts w:asciiTheme="majorBidi" w:hAnsiTheme="majorBidi" w:cstheme="majorBidi"/>
                <w:sz w:val="28"/>
              </w:rPr>
            </w:pPr>
          </w:p>
        </w:tc>
        <w:tc>
          <w:tcPr>
            <w:tcW w:w="359" w:type="pct"/>
          </w:tcPr>
          <w:p w14:paraId="382A74A7" w14:textId="77777777" w:rsidR="006F40AC" w:rsidRPr="00480D39" w:rsidRDefault="006F40AC" w:rsidP="006F40AC">
            <w:pPr>
              <w:rPr>
                <w:rFonts w:asciiTheme="majorBidi" w:hAnsiTheme="majorBidi" w:cstheme="majorBidi"/>
                <w:sz w:val="28"/>
              </w:rPr>
            </w:pPr>
          </w:p>
        </w:tc>
      </w:tr>
      <w:tr w:rsidR="008E7E5A" w14:paraId="62E1E2D8" w14:textId="77777777" w:rsidTr="008E7E5A">
        <w:tc>
          <w:tcPr>
            <w:tcW w:w="5000" w:type="pct"/>
            <w:gridSpan w:val="10"/>
            <w:shd w:val="clear" w:color="auto" w:fill="E7E6E6" w:themeFill="background2"/>
          </w:tcPr>
          <w:p w14:paraId="7C36F1A9" w14:textId="71397A61" w:rsidR="008E7E5A" w:rsidRPr="00480D39" w:rsidRDefault="008E7E5A" w:rsidP="006F40AC">
            <w:pPr>
              <w:rPr>
                <w:rFonts w:asciiTheme="majorBidi" w:hAnsiTheme="majorBidi" w:cstheme="majorBidi"/>
                <w:sz w:val="28"/>
              </w:rPr>
            </w:pPr>
            <w:r w:rsidRPr="006F1725">
              <w:rPr>
                <w:rFonts w:asciiTheme="majorBidi" w:hAnsiTheme="majorBidi" w:cstheme="majorBidi"/>
                <w:b/>
                <w:bCs/>
                <w:sz w:val="28"/>
              </w:rPr>
              <w:t xml:space="preserve">6. </w:t>
            </w:r>
            <w:r>
              <w:rPr>
                <w:rFonts w:asciiTheme="majorBidi" w:hAnsiTheme="majorBidi" w:cstheme="majorBidi" w:hint="cs"/>
                <w:b/>
                <w:bCs/>
                <w:sz w:val="28"/>
                <w:cs/>
              </w:rPr>
              <w:t>การจัดทำเอกสาร</w:t>
            </w:r>
          </w:p>
        </w:tc>
      </w:tr>
      <w:tr w:rsidR="008E7E5A" w14:paraId="0BE254FC" w14:textId="77777777" w:rsidTr="003E21AC">
        <w:tc>
          <w:tcPr>
            <w:tcW w:w="1882" w:type="pct"/>
          </w:tcPr>
          <w:p w14:paraId="2F5CFDD3" w14:textId="58C2D5EC" w:rsidR="008E7E5A" w:rsidRPr="008E7E5A" w:rsidRDefault="008E7E5A" w:rsidP="006F40AC">
            <w:pPr>
              <w:rPr>
                <w:rFonts w:asciiTheme="majorBidi" w:hAnsiTheme="majorBidi" w:cstheme="majorBidi"/>
                <w:sz w:val="28"/>
              </w:rPr>
            </w:pPr>
            <w:r w:rsidRPr="008E7E5A">
              <w:rPr>
                <w:rFonts w:asciiTheme="majorBidi" w:hAnsiTheme="majorBidi" w:cstheme="majorBidi"/>
                <w:sz w:val="28"/>
              </w:rPr>
              <w:t xml:space="preserve">6.1 </w:t>
            </w:r>
            <w:r w:rsidRPr="008E7E5A">
              <w:rPr>
                <w:rFonts w:asciiTheme="majorBidi" w:hAnsiTheme="majorBidi" w:cstheme="majorBidi" w:hint="cs"/>
                <w:sz w:val="28"/>
                <w:cs/>
              </w:rPr>
              <w:t>ทำ</w:t>
            </w:r>
            <w:r>
              <w:rPr>
                <w:rFonts w:asciiTheme="majorBidi" w:hAnsiTheme="majorBidi" w:cstheme="majorBidi" w:hint="cs"/>
                <w:sz w:val="28"/>
                <w:cs/>
              </w:rPr>
              <w:t>รูปเล่ม</w:t>
            </w:r>
            <w:r w:rsidRPr="008E7E5A">
              <w:rPr>
                <w:rFonts w:asciiTheme="majorBidi" w:hAnsiTheme="majorBidi" w:cstheme="majorBidi" w:hint="cs"/>
                <w:sz w:val="28"/>
                <w:cs/>
              </w:rPr>
              <w:t>และการสรุปผลโครงงาน</w:t>
            </w:r>
          </w:p>
        </w:tc>
        <w:tc>
          <w:tcPr>
            <w:tcW w:w="345" w:type="pct"/>
          </w:tcPr>
          <w:p w14:paraId="1D826265" w14:textId="77777777" w:rsidR="008E7E5A" w:rsidRPr="00480D39" w:rsidRDefault="008E7E5A" w:rsidP="006F40AC">
            <w:pPr>
              <w:rPr>
                <w:rFonts w:asciiTheme="majorBidi" w:hAnsiTheme="majorBidi" w:cstheme="majorBidi"/>
                <w:sz w:val="28"/>
              </w:rPr>
            </w:pPr>
          </w:p>
        </w:tc>
        <w:tc>
          <w:tcPr>
            <w:tcW w:w="345" w:type="pct"/>
          </w:tcPr>
          <w:p w14:paraId="2E056EE5" w14:textId="77777777" w:rsidR="008E7E5A" w:rsidRPr="00480D39" w:rsidRDefault="008E7E5A" w:rsidP="006F40AC">
            <w:pPr>
              <w:rPr>
                <w:rFonts w:asciiTheme="majorBidi" w:hAnsiTheme="majorBidi" w:cstheme="majorBidi"/>
                <w:sz w:val="28"/>
              </w:rPr>
            </w:pPr>
          </w:p>
        </w:tc>
        <w:tc>
          <w:tcPr>
            <w:tcW w:w="345" w:type="pct"/>
          </w:tcPr>
          <w:p w14:paraId="217C157E" w14:textId="77777777" w:rsidR="008E7E5A" w:rsidRPr="00480D39" w:rsidRDefault="008E7E5A" w:rsidP="006F40AC">
            <w:pPr>
              <w:rPr>
                <w:rFonts w:asciiTheme="majorBidi" w:hAnsiTheme="majorBidi" w:cstheme="majorBidi"/>
                <w:sz w:val="28"/>
              </w:rPr>
            </w:pPr>
          </w:p>
        </w:tc>
        <w:tc>
          <w:tcPr>
            <w:tcW w:w="345" w:type="pct"/>
          </w:tcPr>
          <w:p w14:paraId="3051557F" w14:textId="77777777" w:rsidR="008E7E5A" w:rsidRPr="00480D39" w:rsidRDefault="008E7E5A" w:rsidP="006F40AC">
            <w:pPr>
              <w:rPr>
                <w:rFonts w:asciiTheme="majorBidi" w:hAnsiTheme="majorBidi" w:cstheme="majorBidi"/>
                <w:sz w:val="28"/>
              </w:rPr>
            </w:pPr>
          </w:p>
        </w:tc>
        <w:tc>
          <w:tcPr>
            <w:tcW w:w="345" w:type="pct"/>
          </w:tcPr>
          <w:p w14:paraId="3B49B0FE" w14:textId="77777777" w:rsidR="008E7E5A" w:rsidRPr="00480D39" w:rsidRDefault="008E7E5A" w:rsidP="006F40AC">
            <w:pPr>
              <w:rPr>
                <w:rFonts w:asciiTheme="majorBidi" w:hAnsiTheme="majorBidi" w:cstheme="majorBidi"/>
                <w:sz w:val="28"/>
              </w:rPr>
            </w:pPr>
          </w:p>
        </w:tc>
        <w:tc>
          <w:tcPr>
            <w:tcW w:w="345" w:type="pct"/>
          </w:tcPr>
          <w:p w14:paraId="1517E189" w14:textId="77777777" w:rsidR="008E7E5A" w:rsidRPr="00480D39" w:rsidRDefault="008E7E5A" w:rsidP="006F40AC">
            <w:pPr>
              <w:rPr>
                <w:rFonts w:asciiTheme="majorBidi" w:hAnsiTheme="majorBidi" w:cstheme="majorBidi"/>
                <w:sz w:val="28"/>
              </w:rPr>
            </w:pPr>
          </w:p>
        </w:tc>
        <w:tc>
          <w:tcPr>
            <w:tcW w:w="346" w:type="pct"/>
          </w:tcPr>
          <w:p w14:paraId="5033EF67" w14:textId="77777777" w:rsidR="008E7E5A" w:rsidRPr="00480D39" w:rsidRDefault="008E7E5A" w:rsidP="006F40AC">
            <w:pPr>
              <w:rPr>
                <w:rFonts w:asciiTheme="majorBidi" w:hAnsiTheme="majorBidi" w:cstheme="majorBidi"/>
                <w:sz w:val="28"/>
              </w:rPr>
            </w:pPr>
          </w:p>
        </w:tc>
        <w:tc>
          <w:tcPr>
            <w:tcW w:w="345" w:type="pct"/>
            <w:shd w:val="clear" w:color="auto" w:fill="A8D08D" w:themeFill="accent6" w:themeFillTint="99"/>
          </w:tcPr>
          <w:p w14:paraId="737429D1" w14:textId="77777777" w:rsidR="008E7E5A" w:rsidRPr="00480D39" w:rsidRDefault="008E7E5A" w:rsidP="006F40AC">
            <w:pPr>
              <w:rPr>
                <w:rFonts w:asciiTheme="majorBidi" w:hAnsiTheme="majorBidi" w:cstheme="majorBidi"/>
                <w:sz w:val="28"/>
              </w:rPr>
            </w:pPr>
          </w:p>
        </w:tc>
        <w:tc>
          <w:tcPr>
            <w:tcW w:w="359" w:type="pct"/>
            <w:shd w:val="clear" w:color="auto" w:fill="A8D08D" w:themeFill="accent6" w:themeFillTint="99"/>
          </w:tcPr>
          <w:p w14:paraId="4A752A3D" w14:textId="77777777" w:rsidR="008E7E5A" w:rsidRPr="00480D39" w:rsidRDefault="008E7E5A" w:rsidP="006F40AC">
            <w:pPr>
              <w:rPr>
                <w:rFonts w:asciiTheme="majorBidi" w:hAnsiTheme="majorBidi" w:cstheme="majorBidi"/>
                <w:sz w:val="28"/>
              </w:rPr>
            </w:pPr>
          </w:p>
        </w:tc>
      </w:tr>
    </w:tbl>
    <w:p w14:paraId="373B92BC" w14:textId="0B47DBCB" w:rsidR="0018218B" w:rsidRPr="00133210" w:rsidRDefault="00133210" w:rsidP="00133210">
      <w:pPr>
        <w:spacing w:after="400"/>
        <w:jc w:val="center"/>
        <w:rPr>
          <w:rFonts w:asciiTheme="majorBidi" w:hAnsiTheme="majorBidi" w:cstheme="majorBidi"/>
          <w:b/>
          <w:bCs/>
          <w:sz w:val="32"/>
          <w:szCs w:val="32"/>
          <w:cs/>
        </w:rPr>
        <w:sectPr w:rsidR="0018218B" w:rsidRPr="00133210" w:rsidSect="00297F6F">
          <w:headerReference w:type="default" r:id="rId16"/>
          <w:pgSz w:w="12240" w:h="15840"/>
          <w:pgMar w:top="1440" w:right="1440" w:bottom="1440" w:left="2160" w:header="720" w:footer="720" w:gutter="0"/>
          <w:pgNumType w:start="1"/>
          <w:cols w:space="720"/>
          <w:titlePg/>
          <w:docGrid w:linePitch="360"/>
        </w:sectPr>
      </w:pPr>
      <w:r>
        <w:rPr>
          <w:rFonts w:asciiTheme="majorBidi" w:hAnsiTheme="majorBidi" w:cstheme="majorBidi" w:hint="cs"/>
          <w:b/>
          <w:bCs/>
          <w:sz w:val="32"/>
          <w:szCs w:val="32"/>
          <w:cs/>
        </w:rPr>
        <w:t xml:space="preserve">ตาราง </w:t>
      </w:r>
      <w:r>
        <w:rPr>
          <w:rFonts w:asciiTheme="majorBidi" w:hAnsiTheme="majorBidi" w:cstheme="majorBidi"/>
          <w:b/>
          <w:bCs/>
          <w:sz w:val="32"/>
          <w:szCs w:val="32"/>
        </w:rPr>
        <w:t>1</w:t>
      </w:r>
      <w:r>
        <w:rPr>
          <w:rFonts w:asciiTheme="majorBidi" w:hAnsiTheme="majorBidi" w:cstheme="majorBidi" w:hint="cs"/>
          <w:b/>
          <w:bCs/>
          <w:sz w:val="32"/>
          <w:szCs w:val="32"/>
          <w:cs/>
        </w:rPr>
        <w:t>.1 แผนการดำเนินงานของโครงงาน</w:t>
      </w:r>
    </w:p>
    <w:p w14:paraId="0378F876" w14:textId="77777777" w:rsidR="008B31BD" w:rsidRDefault="008B31BD" w:rsidP="008B31BD">
      <w:pPr>
        <w:spacing w:after="0"/>
        <w:jc w:val="center"/>
        <w:rPr>
          <w:rFonts w:asciiTheme="majorBidi" w:hAnsiTheme="majorBidi" w:cstheme="majorBidi"/>
          <w:b/>
          <w:bCs/>
          <w:sz w:val="40"/>
          <w:szCs w:val="40"/>
        </w:rPr>
      </w:pPr>
      <w:r>
        <w:rPr>
          <w:rFonts w:asciiTheme="majorBidi" w:hAnsiTheme="majorBidi" w:cstheme="majorBidi" w:hint="cs"/>
          <w:b/>
          <w:bCs/>
          <w:sz w:val="40"/>
          <w:szCs w:val="40"/>
          <w:cs/>
        </w:rPr>
        <w:lastRenderedPageBreak/>
        <w:t xml:space="preserve">บทที่ </w:t>
      </w:r>
      <w:r>
        <w:rPr>
          <w:rFonts w:asciiTheme="majorBidi" w:hAnsiTheme="majorBidi" w:cstheme="majorBidi"/>
          <w:b/>
          <w:bCs/>
          <w:sz w:val="40"/>
          <w:szCs w:val="40"/>
        </w:rPr>
        <w:t>2</w:t>
      </w:r>
    </w:p>
    <w:p w14:paraId="52E08941" w14:textId="77777777" w:rsidR="008B31BD" w:rsidRDefault="008B31BD" w:rsidP="008B31BD">
      <w:pPr>
        <w:spacing w:after="400"/>
        <w:jc w:val="center"/>
        <w:rPr>
          <w:rFonts w:asciiTheme="majorBidi" w:hAnsiTheme="majorBidi" w:cstheme="majorBidi"/>
          <w:b/>
          <w:bCs/>
          <w:sz w:val="48"/>
          <w:szCs w:val="48"/>
          <w:cs/>
        </w:rPr>
      </w:pPr>
      <w:r>
        <w:rPr>
          <w:rFonts w:asciiTheme="majorBidi" w:hAnsiTheme="majorBidi" w:cstheme="majorBidi" w:hint="cs"/>
          <w:b/>
          <w:bCs/>
          <w:sz w:val="48"/>
          <w:szCs w:val="48"/>
          <w:cs/>
        </w:rPr>
        <w:t>ทฤษฎีและงานวิจัยที่เกี่ยวข้อง</w:t>
      </w:r>
    </w:p>
    <w:p w14:paraId="0AFE59E9" w14:textId="77777777" w:rsidR="00E07376" w:rsidRDefault="00E07376" w:rsidP="00982A26">
      <w:pPr>
        <w:spacing w:after="0" w:line="240" w:lineRule="auto"/>
        <w:rPr>
          <w:rFonts w:asciiTheme="majorBidi" w:hAnsiTheme="majorBidi" w:cstheme="majorBidi"/>
          <w:b/>
          <w:bCs/>
          <w:sz w:val="36"/>
          <w:szCs w:val="36"/>
        </w:rPr>
      </w:pPr>
      <w:r>
        <w:rPr>
          <w:rFonts w:asciiTheme="majorBidi" w:hAnsiTheme="majorBidi" w:cstheme="majorBidi"/>
          <w:b/>
          <w:bCs/>
          <w:sz w:val="36"/>
          <w:szCs w:val="36"/>
        </w:rPr>
        <w:t>2</w:t>
      </w:r>
      <w:r>
        <w:rPr>
          <w:rFonts w:asciiTheme="majorBidi" w:hAnsiTheme="majorBidi" w:cstheme="majorBidi" w:hint="cs"/>
          <w:b/>
          <w:bCs/>
          <w:sz w:val="36"/>
          <w:szCs w:val="36"/>
          <w:cs/>
        </w:rPr>
        <w:t xml:space="preserve">.1 </w:t>
      </w:r>
      <w:r w:rsidR="001A76F5">
        <w:rPr>
          <w:rFonts w:asciiTheme="majorBidi" w:hAnsiTheme="majorBidi" w:cstheme="majorBidi" w:hint="cs"/>
          <w:b/>
          <w:bCs/>
          <w:sz w:val="36"/>
          <w:szCs w:val="36"/>
          <w:cs/>
        </w:rPr>
        <w:t>กีฬาบริดจ์</w:t>
      </w:r>
    </w:p>
    <w:p w14:paraId="5ACBE435" w14:textId="77777777" w:rsidR="00356BAE" w:rsidRPr="003C0A64" w:rsidRDefault="00356BAE" w:rsidP="00982A26">
      <w:pPr>
        <w:spacing w:after="0" w:line="240" w:lineRule="auto"/>
        <w:ind w:firstLine="360"/>
        <w:rPr>
          <w:rFonts w:asciiTheme="majorBidi" w:hAnsiTheme="majorBidi" w:cs="Angsana New" w:hint="cs"/>
          <w:b/>
          <w:sz w:val="32"/>
          <w:szCs w:val="32"/>
        </w:rPr>
      </w:pPr>
      <w:r>
        <w:rPr>
          <w:rFonts w:asciiTheme="majorBidi" w:hAnsiTheme="majorBidi" w:cs="Angsana New" w:hint="cs"/>
          <w:b/>
          <w:sz w:val="32"/>
          <w:szCs w:val="32"/>
          <w:cs/>
        </w:rPr>
        <w:t xml:space="preserve">กีฬาบริดจ์เป็นกีฬาไพ่ที่ใช้ผู้เล่น </w:t>
      </w:r>
      <w:r>
        <w:rPr>
          <w:rFonts w:asciiTheme="majorBidi" w:hAnsiTheme="majorBidi" w:cs="Angsana New"/>
          <w:b/>
          <w:sz w:val="32"/>
          <w:szCs w:val="32"/>
        </w:rPr>
        <w:t xml:space="preserve">4 </w:t>
      </w:r>
      <w:r>
        <w:rPr>
          <w:rFonts w:asciiTheme="majorBidi" w:hAnsiTheme="majorBidi" w:cs="Angsana New" w:hint="cs"/>
          <w:b/>
          <w:sz w:val="32"/>
          <w:szCs w:val="32"/>
          <w:cs/>
        </w:rPr>
        <w:t xml:space="preserve">คนต่อ </w:t>
      </w:r>
      <w:r>
        <w:rPr>
          <w:rFonts w:asciiTheme="majorBidi" w:hAnsiTheme="majorBidi" w:cs="Angsana New"/>
          <w:b/>
          <w:sz w:val="32"/>
          <w:szCs w:val="32"/>
        </w:rPr>
        <w:t xml:space="preserve">1 </w:t>
      </w:r>
      <w:r>
        <w:rPr>
          <w:rFonts w:asciiTheme="majorBidi" w:hAnsiTheme="majorBidi" w:cs="Angsana New" w:hint="cs"/>
          <w:b/>
          <w:sz w:val="32"/>
          <w:szCs w:val="32"/>
          <w:cs/>
        </w:rPr>
        <w:t xml:space="preserve">กระดาน และใช้ไพ่เป็นอุปกรณ์หลักในการเล่น โดยจะใช้ไพ่จำนวน </w:t>
      </w:r>
      <w:r>
        <w:rPr>
          <w:rFonts w:asciiTheme="majorBidi" w:hAnsiTheme="majorBidi" w:cs="Angsana New"/>
          <w:b/>
          <w:sz w:val="32"/>
          <w:szCs w:val="32"/>
        </w:rPr>
        <w:t xml:space="preserve">1 </w:t>
      </w:r>
      <w:r>
        <w:rPr>
          <w:rFonts w:asciiTheme="majorBidi" w:hAnsiTheme="majorBidi" w:cs="Angsana New" w:hint="cs"/>
          <w:b/>
          <w:sz w:val="32"/>
          <w:szCs w:val="32"/>
          <w:cs/>
        </w:rPr>
        <w:t xml:space="preserve">สำรับ </w:t>
      </w:r>
      <w:r>
        <w:rPr>
          <w:rFonts w:asciiTheme="majorBidi" w:hAnsiTheme="majorBidi" w:cs="Angsana New"/>
          <w:b/>
          <w:sz w:val="32"/>
          <w:szCs w:val="32"/>
        </w:rPr>
        <w:t xml:space="preserve">52 </w:t>
      </w:r>
      <w:r>
        <w:rPr>
          <w:rFonts w:asciiTheme="majorBidi" w:hAnsiTheme="majorBidi" w:cs="Angsana New" w:hint="cs"/>
          <w:b/>
          <w:sz w:val="32"/>
          <w:szCs w:val="32"/>
          <w:cs/>
        </w:rPr>
        <w:t>ใบต่อผู้เล่น</w:t>
      </w:r>
      <w:r>
        <w:rPr>
          <w:rFonts w:asciiTheme="majorBidi" w:hAnsiTheme="majorBidi" w:cs="Angsana New"/>
          <w:b/>
          <w:sz w:val="32"/>
          <w:szCs w:val="32"/>
        </w:rPr>
        <w:t xml:space="preserve"> 4 </w:t>
      </w:r>
      <w:r>
        <w:rPr>
          <w:rFonts w:asciiTheme="majorBidi" w:hAnsiTheme="majorBidi" w:cs="Angsana New" w:hint="cs"/>
          <w:b/>
          <w:sz w:val="32"/>
          <w:szCs w:val="32"/>
          <w:cs/>
        </w:rPr>
        <w:t xml:space="preserve">คนใน </w:t>
      </w:r>
      <w:r>
        <w:rPr>
          <w:rFonts w:asciiTheme="majorBidi" w:hAnsiTheme="majorBidi" w:cs="Angsana New"/>
          <w:b/>
          <w:sz w:val="32"/>
          <w:szCs w:val="32"/>
        </w:rPr>
        <w:t xml:space="preserve">1 </w:t>
      </w:r>
      <w:r>
        <w:rPr>
          <w:rFonts w:asciiTheme="majorBidi" w:hAnsiTheme="majorBidi" w:cs="Angsana New" w:hint="cs"/>
          <w:b/>
          <w:sz w:val="32"/>
          <w:szCs w:val="32"/>
          <w:cs/>
        </w:rPr>
        <w:t xml:space="preserve">กระดาน โดยผู้เล่น </w:t>
      </w:r>
      <w:r>
        <w:rPr>
          <w:rFonts w:asciiTheme="majorBidi" w:hAnsiTheme="majorBidi" w:cs="Angsana New"/>
          <w:b/>
          <w:sz w:val="32"/>
          <w:szCs w:val="32"/>
        </w:rPr>
        <w:t xml:space="preserve">4 </w:t>
      </w:r>
      <w:r>
        <w:rPr>
          <w:rFonts w:asciiTheme="majorBidi" w:hAnsiTheme="majorBidi" w:cs="Angsana New" w:hint="cs"/>
          <w:b/>
          <w:sz w:val="32"/>
          <w:szCs w:val="32"/>
          <w:cs/>
        </w:rPr>
        <w:t xml:space="preserve">คนจะถูกแบ่งเป็น </w:t>
      </w:r>
      <w:r>
        <w:rPr>
          <w:rFonts w:asciiTheme="majorBidi" w:hAnsiTheme="majorBidi" w:cs="Angsana New"/>
          <w:b/>
          <w:sz w:val="32"/>
          <w:szCs w:val="32"/>
        </w:rPr>
        <w:t xml:space="preserve">2 </w:t>
      </w:r>
      <w:r>
        <w:rPr>
          <w:rFonts w:asciiTheme="majorBidi" w:hAnsiTheme="majorBidi" w:cs="Angsana New" w:hint="cs"/>
          <w:b/>
          <w:sz w:val="32"/>
          <w:szCs w:val="32"/>
          <w:cs/>
        </w:rPr>
        <w:t>คู่โดยจะแบ่งตามทิศทาง เหนือ ใต้ ตะวันออก ตะวันตก โดย แต่ละคู่จะได้ประจำทิศที่อยู่ตรงข้ามกับคู่ของตนเองได้แก่ คู่เหนือ</w:t>
      </w:r>
      <w:r>
        <w:rPr>
          <w:rFonts w:asciiTheme="majorBidi" w:hAnsiTheme="majorBidi" w:cs="Angsana New"/>
          <w:b/>
          <w:sz w:val="32"/>
          <w:szCs w:val="32"/>
        </w:rPr>
        <w:t>-</w:t>
      </w:r>
      <w:r>
        <w:rPr>
          <w:rFonts w:asciiTheme="majorBidi" w:hAnsiTheme="majorBidi" w:cs="Angsana New" w:hint="cs"/>
          <w:b/>
          <w:sz w:val="32"/>
          <w:szCs w:val="32"/>
          <w:cs/>
        </w:rPr>
        <w:t>ใต้ คู่ตะวันออก</w:t>
      </w:r>
      <w:r>
        <w:rPr>
          <w:rFonts w:asciiTheme="majorBidi" w:hAnsiTheme="majorBidi" w:cs="Angsana New"/>
          <w:b/>
          <w:sz w:val="32"/>
          <w:szCs w:val="32"/>
        </w:rPr>
        <w:t>-</w:t>
      </w:r>
      <w:r>
        <w:rPr>
          <w:rFonts w:asciiTheme="majorBidi" w:hAnsiTheme="majorBidi" w:cs="Angsana New" w:hint="cs"/>
          <w:b/>
          <w:sz w:val="32"/>
          <w:szCs w:val="32"/>
          <w:cs/>
        </w:rPr>
        <w:t>ตะวันตก ก่อนที่จะเริ่มเล่นจะมีการประมูลโดยผู้ที่ชนะประมูลจะได้เป็นฝ่ายเริ่มเล่น โดยเป้าหมายในการเล่นคือผู้ชนะประมูลจะต้องทำแต้มให้สำเร็จตามที่สัญญา และผู้ที่ไม่ชนะประมูลจะต้องทำแต้มให้มากที่สุดเพื่อไม่ให้ฝั่งชนะประมูลทำแต้มได้ตามที่สัญญาไว้</w:t>
      </w:r>
    </w:p>
    <w:p w14:paraId="5AFEB7AB" w14:textId="77777777" w:rsidR="00982A26" w:rsidRPr="00A60B62" w:rsidRDefault="00E07376" w:rsidP="00982A26">
      <w:pPr>
        <w:pStyle w:val="a3"/>
        <w:spacing w:line="240" w:lineRule="auto"/>
        <w:ind w:hanging="360"/>
        <w:rPr>
          <w:rFonts w:asciiTheme="majorBidi" w:hAnsiTheme="majorBidi" w:cstheme="majorBidi"/>
          <w:b/>
          <w:bCs/>
          <w:sz w:val="32"/>
          <w:szCs w:val="32"/>
        </w:rPr>
      </w:pPr>
      <w:r>
        <w:rPr>
          <w:rFonts w:asciiTheme="majorBidi" w:hAnsiTheme="majorBidi" w:cstheme="majorBidi"/>
          <w:b/>
          <w:bCs/>
          <w:sz w:val="32"/>
          <w:szCs w:val="32"/>
        </w:rPr>
        <w:t>2</w:t>
      </w:r>
      <w:r w:rsidRPr="005A39FF">
        <w:rPr>
          <w:rFonts w:asciiTheme="majorBidi" w:hAnsiTheme="majorBidi" w:cstheme="majorBidi" w:hint="cs"/>
          <w:b/>
          <w:bCs/>
          <w:sz w:val="32"/>
          <w:szCs w:val="32"/>
          <w:cs/>
        </w:rPr>
        <w:t>.</w:t>
      </w:r>
      <w:r>
        <w:rPr>
          <w:rFonts w:asciiTheme="majorBidi" w:hAnsiTheme="majorBidi" w:cstheme="majorBidi" w:hint="cs"/>
          <w:b/>
          <w:bCs/>
          <w:sz w:val="32"/>
          <w:szCs w:val="32"/>
          <w:cs/>
        </w:rPr>
        <w:t>1.</w:t>
      </w:r>
      <w:r w:rsidR="00982A26">
        <w:rPr>
          <w:rFonts w:asciiTheme="majorBidi" w:hAnsiTheme="majorBidi" w:cstheme="majorBidi"/>
          <w:b/>
          <w:bCs/>
          <w:sz w:val="32"/>
          <w:szCs w:val="32"/>
        </w:rPr>
        <w:t xml:space="preserve">1 </w:t>
      </w:r>
      <w:r w:rsidR="00982A26" w:rsidRPr="00A60B62">
        <w:rPr>
          <w:rFonts w:asciiTheme="majorBidi" w:hAnsiTheme="majorBidi" w:cstheme="majorBidi"/>
          <w:b/>
          <w:bCs/>
          <w:sz w:val="32"/>
          <w:szCs w:val="32"/>
          <w:cs/>
        </w:rPr>
        <w:t xml:space="preserve">การประมูล </w:t>
      </w:r>
      <w:r w:rsidR="00982A26" w:rsidRPr="00A60B62">
        <w:rPr>
          <w:rFonts w:asciiTheme="majorBidi" w:hAnsiTheme="majorBidi" w:cstheme="majorBidi"/>
          <w:b/>
          <w:bCs/>
          <w:sz w:val="32"/>
          <w:szCs w:val="32"/>
        </w:rPr>
        <w:t>(Bidding Phase)</w:t>
      </w:r>
    </w:p>
    <w:p w14:paraId="78D902F8" w14:textId="77777777" w:rsidR="00982A26" w:rsidRPr="00A60B62" w:rsidRDefault="00982A26" w:rsidP="00982A26">
      <w:pPr>
        <w:spacing w:line="240" w:lineRule="auto"/>
        <w:ind w:firstLine="900"/>
        <w:rPr>
          <w:rFonts w:asciiTheme="majorBidi" w:hAnsiTheme="majorBidi" w:cstheme="majorBidi"/>
          <w:sz w:val="32"/>
          <w:szCs w:val="32"/>
        </w:rPr>
      </w:pPr>
      <w:r w:rsidRPr="00A60B62">
        <w:rPr>
          <w:rFonts w:asciiTheme="majorBidi" w:hAnsiTheme="majorBidi" w:cstheme="majorBidi"/>
          <w:sz w:val="32"/>
          <w:szCs w:val="32"/>
          <w:cs/>
        </w:rPr>
        <w:t>การประมูลนั้นจะเป็นการทำสัญญาเพื่อกำหนด</w:t>
      </w:r>
      <w:r w:rsidRPr="00A60B62">
        <w:rPr>
          <w:rFonts w:asciiTheme="majorBidi" w:hAnsiTheme="majorBidi" w:cstheme="majorBidi"/>
          <w:sz w:val="32"/>
          <w:szCs w:val="32"/>
        </w:rPr>
        <w:t xml:space="preserve"> Trump </w:t>
      </w:r>
      <w:r w:rsidRPr="00A60B62">
        <w:rPr>
          <w:rFonts w:asciiTheme="majorBidi" w:hAnsiTheme="majorBidi" w:cstheme="majorBidi"/>
          <w:sz w:val="32"/>
          <w:szCs w:val="32"/>
          <w:cs/>
        </w:rPr>
        <w:t xml:space="preserve">ซึ่งก็คือกำหนดดอกของหน้าไพ่ว่าจะให้ดอกใดใหญ่ที่สุดในเกมนั้น และกำหนดระดับ หรือจำนวน </w:t>
      </w:r>
      <w:r w:rsidRPr="00A60B62">
        <w:rPr>
          <w:rFonts w:asciiTheme="majorBidi" w:hAnsiTheme="majorBidi" w:cstheme="majorBidi"/>
          <w:sz w:val="32"/>
          <w:szCs w:val="32"/>
        </w:rPr>
        <w:t xml:space="preserve">Trick </w:t>
      </w:r>
      <w:r w:rsidRPr="00A60B62">
        <w:rPr>
          <w:rFonts w:asciiTheme="majorBidi" w:hAnsiTheme="majorBidi" w:cstheme="majorBidi"/>
          <w:sz w:val="32"/>
          <w:szCs w:val="32"/>
          <w:cs/>
        </w:rPr>
        <w:t xml:space="preserve">ที่ทีมผู้ประมูลจะต้องทำหากสามารถกำหนดให้ดอกที่ผู้ประมูลเลือกนั้นเป็น </w:t>
      </w:r>
      <w:r w:rsidRPr="00A60B62">
        <w:rPr>
          <w:rFonts w:asciiTheme="majorBidi" w:hAnsiTheme="majorBidi" w:cstheme="majorBidi"/>
          <w:sz w:val="32"/>
          <w:szCs w:val="32"/>
        </w:rPr>
        <w:t xml:space="preserve">Trump </w:t>
      </w:r>
      <w:r w:rsidRPr="00A60B62">
        <w:rPr>
          <w:rFonts w:asciiTheme="majorBidi" w:hAnsiTheme="majorBidi" w:cstheme="majorBidi"/>
          <w:sz w:val="32"/>
          <w:szCs w:val="32"/>
          <w:cs/>
        </w:rPr>
        <w:t>ได้สำเร็จ การประมูลจะเริ่มจากผู้แจกไพ่และวนไปตามเข็มนาฬิกา</w:t>
      </w:r>
      <w:r w:rsidRPr="00A60B62">
        <w:rPr>
          <w:rFonts w:asciiTheme="majorBidi" w:hAnsiTheme="majorBidi" w:cstheme="majorBidi"/>
          <w:sz w:val="32"/>
          <w:szCs w:val="32"/>
        </w:rPr>
        <w:t xml:space="preserve"> </w:t>
      </w:r>
      <w:r w:rsidRPr="00A60B62">
        <w:rPr>
          <w:rFonts w:asciiTheme="majorBidi" w:hAnsiTheme="majorBidi" w:cstheme="majorBidi"/>
          <w:sz w:val="32"/>
          <w:szCs w:val="32"/>
          <w:cs/>
        </w:rPr>
        <w:t xml:space="preserve">ผู้แจกไพ่จะเรียกว่า </w:t>
      </w:r>
      <w:r w:rsidRPr="00A60B62">
        <w:rPr>
          <w:rFonts w:asciiTheme="majorBidi" w:hAnsiTheme="majorBidi" w:cstheme="majorBidi"/>
          <w:sz w:val="32"/>
          <w:szCs w:val="32"/>
        </w:rPr>
        <w:t xml:space="preserve">Dealer </w:t>
      </w:r>
      <w:r w:rsidRPr="00A60B62">
        <w:rPr>
          <w:rFonts w:asciiTheme="majorBidi" w:hAnsiTheme="majorBidi" w:cstheme="majorBidi"/>
          <w:sz w:val="32"/>
          <w:szCs w:val="32"/>
          <w:cs/>
        </w:rPr>
        <w:t xml:space="preserve">ผู้เล่นแต่ละคนจะไม่สามารถเห็นไพ่ของแต่ละคนได้ โดยผู้ประมูลเองหลังจากได้รับไพ่ทั้งหมดแล้วจะต้องพิจารณาถึงความเหมาะสมว่าควรจะประมูลไพ่ดอกใดเป็น </w:t>
      </w:r>
      <w:r w:rsidRPr="00A60B62">
        <w:rPr>
          <w:rFonts w:asciiTheme="majorBidi" w:hAnsiTheme="majorBidi" w:cstheme="majorBidi"/>
          <w:sz w:val="32"/>
          <w:szCs w:val="32"/>
        </w:rPr>
        <w:t xml:space="preserve">trump </w:t>
      </w:r>
      <w:r w:rsidRPr="00A60B62">
        <w:rPr>
          <w:rFonts w:asciiTheme="majorBidi" w:hAnsiTheme="majorBidi" w:cstheme="majorBidi"/>
          <w:sz w:val="32"/>
          <w:szCs w:val="32"/>
          <w:cs/>
        </w:rPr>
        <w:t>เพื่อสร้างความได้เปรียบให้กับการเล่นในช่วงของการลงไพ่</w:t>
      </w:r>
      <w:r w:rsidRPr="00A60B62">
        <w:rPr>
          <w:rFonts w:asciiTheme="majorBidi" w:hAnsiTheme="majorBidi" w:cstheme="majorBidi"/>
          <w:sz w:val="32"/>
          <w:szCs w:val="32"/>
        </w:rPr>
        <w:t xml:space="preserve"> </w:t>
      </w:r>
      <w:r w:rsidRPr="00A60B62">
        <w:rPr>
          <w:rFonts w:asciiTheme="majorBidi" w:hAnsiTheme="majorBidi" w:cstheme="majorBidi"/>
          <w:sz w:val="32"/>
          <w:szCs w:val="32"/>
          <w:cs/>
        </w:rPr>
        <w:t xml:space="preserve">โดยในการประมูลจะใช้อุปกรณ์ที่ชื่อว่า </w:t>
      </w:r>
      <w:r w:rsidRPr="00A60B62">
        <w:rPr>
          <w:rFonts w:asciiTheme="majorBidi" w:hAnsiTheme="majorBidi" w:cstheme="majorBidi"/>
          <w:sz w:val="32"/>
          <w:szCs w:val="32"/>
        </w:rPr>
        <w:t>Bidding box</w:t>
      </w:r>
    </w:p>
    <w:p w14:paraId="3853DADB" w14:textId="77777777" w:rsidR="00982A26" w:rsidRPr="00A60B62" w:rsidRDefault="00982A26" w:rsidP="00982A26">
      <w:pPr>
        <w:spacing w:line="240" w:lineRule="auto"/>
        <w:ind w:firstLine="900"/>
        <w:rPr>
          <w:rFonts w:asciiTheme="majorBidi" w:hAnsiTheme="majorBidi" w:cstheme="majorBidi"/>
          <w:sz w:val="32"/>
          <w:szCs w:val="32"/>
        </w:rPr>
      </w:pPr>
      <w:r w:rsidRPr="00A60B62">
        <w:rPr>
          <w:rFonts w:asciiTheme="majorBidi" w:hAnsiTheme="majorBidi" w:cstheme="majorBidi"/>
          <w:sz w:val="32"/>
          <w:szCs w:val="32"/>
          <w:cs/>
        </w:rPr>
        <w:t xml:space="preserve">โดยระดับในการประมูลจะมีทั้งหมด </w:t>
      </w:r>
      <w:r w:rsidRPr="00A60B62">
        <w:rPr>
          <w:rFonts w:asciiTheme="majorBidi" w:hAnsiTheme="majorBidi" w:cstheme="majorBidi"/>
          <w:sz w:val="32"/>
          <w:szCs w:val="32"/>
        </w:rPr>
        <w:t xml:space="preserve">7 </w:t>
      </w:r>
      <w:r w:rsidRPr="00A60B62">
        <w:rPr>
          <w:rFonts w:asciiTheme="majorBidi" w:hAnsiTheme="majorBidi" w:cstheme="majorBidi"/>
          <w:sz w:val="32"/>
          <w:szCs w:val="32"/>
          <w:cs/>
        </w:rPr>
        <w:t xml:space="preserve">ระดับ โดยจะเป็นการสัญญาว่าผู้ที่ชนะการประมูลจะต้องกินให้ได้ตามระดับที่สัญญาไว้ และเนื่องจากจำนวน </w:t>
      </w:r>
      <w:r w:rsidRPr="00A60B62">
        <w:rPr>
          <w:rFonts w:asciiTheme="majorBidi" w:hAnsiTheme="majorBidi" w:cstheme="majorBidi"/>
          <w:sz w:val="32"/>
          <w:szCs w:val="32"/>
        </w:rPr>
        <w:t xml:space="preserve">Trick </w:t>
      </w:r>
      <w:r w:rsidRPr="00A60B62">
        <w:rPr>
          <w:rFonts w:asciiTheme="majorBidi" w:hAnsiTheme="majorBidi" w:cstheme="majorBidi"/>
          <w:sz w:val="32"/>
          <w:szCs w:val="32"/>
          <w:cs/>
        </w:rPr>
        <w:t xml:space="preserve">ทั้งหมดจะมีอยู่ </w:t>
      </w:r>
      <w:r w:rsidRPr="00A60B62">
        <w:rPr>
          <w:rFonts w:asciiTheme="majorBidi" w:hAnsiTheme="majorBidi" w:cstheme="majorBidi"/>
          <w:sz w:val="32"/>
          <w:szCs w:val="32"/>
        </w:rPr>
        <w:t xml:space="preserve">13 Trick </w:t>
      </w:r>
      <w:r w:rsidRPr="00A60B62">
        <w:rPr>
          <w:rFonts w:asciiTheme="majorBidi" w:hAnsiTheme="majorBidi" w:cstheme="majorBidi"/>
          <w:sz w:val="32"/>
          <w:szCs w:val="32"/>
          <w:cs/>
        </w:rPr>
        <w:t xml:space="preserve">ผู้ชนะประมูลจะต้องทำให้ได้อย่างน้อยเกินครึ่งหนึ่ง คือ </w:t>
      </w:r>
      <w:r w:rsidRPr="00A60B62">
        <w:rPr>
          <w:rFonts w:asciiTheme="majorBidi" w:hAnsiTheme="majorBidi" w:cstheme="majorBidi"/>
          <w:sz w:val="32"/>
          <w:szCs w:val="32"/>
        </w:rPr>
        <w:t xml:space="preserve">13 Trick </w:t>
      </w:r>
      <w:r w:rsidRPr="00A60B62">
        <w:rPr>
          <w:rFonts w:asciiTheme="majorBidi" w:hAnsiTheme="majorBidi" w:cstheme="majorBidi"/>
          <w:sz w:val="32"/>
          <w:szCs w:val="32"/>
          <w:cs/>
        </w:rPr>
        <w:t xml:space="preserve">ดังนั้นหมายความว่าในระดับการประมูลระดับที่ </w:t>
      </w:r>
      <w:r w:rsidRPr="00A60B62">
        <w:rPr>
          <w:rFonts w:asciiTheme="majorBidi" w:hAnsiTheme="majorBidi" w:cstheme="majorBidi"/>
          <w:sz w:val="32"/>
          <w:szCs w:val="32"/>
        </w:rPr>
        <w:t xml:space="preserve">1 </w:t>
      </w:r>
      <w:r w:rsidRPr="00A60B62">
        <w:rPr>
          <w:rFonts w:asciiTheme="majorBidi" w:hAnsiTheme="majorBidi" w:cstheme="majorBidi"/>
          <w:sz w:val="32"/>
          <w:szCs w:val="32"/>
          <w:cs/>
        </w:rPr>
        <w:t xml:space="preserve">ผู้เล่นจะต้องทำได้ครึ่งนึงของ </w:t>
      </w:r>
      <w:r w:rsidRPr="00A60B62">
        <w:rPr>
          <w:rFonts w:asciiTheme="majorBidi" w:hAnsiTheme="majorBidi" w:cstheme="majorBidi"/>
          <w:sz w:val="32"/>
          <w:szCs w:val="32"/>
        </w:rPr>
        <w:t xml:space="preserve">13 </w:t>
      </w:r>
      <w:r w:rsidRPr="00A60B62">
        <w:rPr>
          <w:rFonts w:asciiTheme="majorBidi" w:hAnsiTheme="majorBidi" w:cstheme="majorBidi"/>
          <w:sz w:val="32"/>
          <w:szCs w:val="32"/>
          <w:cs/>
        </w:rPr>
        <w:t xml:space="preserve">หรือก็คือ </w:t>
      </w:r>
      <w:r w:rsidRPr="00A60B62">
        <w:rPr>
          <w:rFonts w:asciiTheme="majorBidi" w:hAnsiTheme="majorBidi" w:cstheme="majorBidi"/>
          <w:sz w:val="32"/>
          <w:szCs w:val="32"/>
        </w:rPr>
        <w:t xml:space="preserve">7 Trick </w:t>
      </w:r>
      <w:r w:rsidRPr="00A60B62">
        <w:rPr>
          <w:rFonts w:asciiTheme="majorBidi" w:hAnsiTheme="majorBidi" w:cstheme="majorBidi"/>
          <w:sz w:val="32"/>
          <w:szCs w:val="32"/>
          <w:cs/>
        </w:rPr>
        <w:t xml:space="preserve">และไล่ระดับขึ้นไปจนถึงระดับ </w:t>
      </w:r>
      <w:r w:rsidRPr="00A60B62">
        <w:rPr>
          <w:rFonts w:asciiTheme="majorBidi" w:hAnsiTheme="majorBidi" w:cstheme="majorBidi"/>
          <w:sz w:val="32"/>
          <w:szCs w:val="32"/>
        </w:rPr>
        <w:t xml:space="preserve">7 </w:t>
      </w:r>
      <w:r w:rsidRPr="00A60B62">
        <w:rPr>
          <w:rFonts w:asciiTheme="majorBidi" w:hAnsiTheme="majorBidi" w:cstheme="majorBidi"/>
          <w:sz w:val="32"/>
          <w:szCs w:val="32"/>
          <w:cs/>
        </w:rPr>
        <w:t xml:space="preserve">ที่ </w:t>
      </w:r>
      <w:r w:rsidRPr="00A60B62">
        <w:rPr>
          <w:rFonts w:asciiTheme="majorBidi" w:hAnsiTheme="majorBidi" w:cstheme="majorBidi"/>
          <w:sz w:val="32"/>
          <w:szCs w:val="32"/>
        </w:rPr>
        <w:t xml:space="preserve">13 Trick </w:t>
      </w:r>
    </w:p>
    <w:p w14:paraId="03FFD9A8" w14:textId="77777777" w:rsidR="00982A26" w:rsidRPr="00A60B62" w:rsidRDefault="00982A26" w:rsidP="00982A26">
      <w:pPr>
        <w:spacing w:line="240" w:lineRule="auto"/>
        <w:ind w:left="360" w:firstLine="540"/>
        <w:rPr>
          <w:rFonts w:asciiTheme="majorBidi" w:hAnsiTheme="majorBidi" w:cstheme="majorBidi"/>
          <w:sz w:val="32"/>
          <w:szCs w:val="32"/>
        </w:rPr>
      </w:pPr>
      <w:r w:rsidRPr="00A60B62">
        <w:rPr>
          <w:rFonts w:asciiTheme="majorBidi" w:hAnsiTheme="majorBidi" w:cstheme="majorBidi"/>
          <w:sz w:val="32"/>
          <w:szCs w:val="32"/>
          <w:cs/>
        </w:rPr>
        <w:t xml:space="preserve">ในการประมูล </w:t>
      </w:r>
      <w:r w:rsidRPr="00A60B62">
        <w:rPr>
          <w:rFonts w:asciiTheme="majorBidi" w:hAnsiTheme="majorBidi" w:cstheme="majorBidi"/>
          <w:sz w:val="32"/>
          <w:szCs w:val="32"/>
        </w:rPr>
        <w:t xml:space="preserve">Trump </w:t>
      </w:r>
      <w:r w:rsidRPr="00A60B62">
        <w:rPr>
          <w:rFonts w:asciiTheme="majorBidi" w:hAnsiTheme="majorBidi" w:cstheme="majorBidi"/>
          <w:sz w:val="32"/>
          <w:szCs w:val="32"/>
          <w:cs/>
        </w:rPr>
        <w:t xml:space="preserve">จะมีศักย์ดอกของไพ่อยู่ </w:t>
      </w:r>
      <w:r w:rsidRPr="00A60B62">
        <w:rPr>
          <w:rFonts w:asciiTheme="majorBidi" w:hAnsiTheme="majorBidi" w:cstheme="majorBidi"/>
          <w:sz w:val="32"/>
          <w:szCs w:val="32"/>
        </w:rPr>
        <w:t xml:space="preserve">5 </w:t>
      </w:r>
      <w:r w:rsidRPr="00A60B62">
        <w:rPr>
          <w:rFonts w:asciiTheme="majorBidi" w:hAnsiTheme="majorBidi" w:cstheme="majorBidi"/>
          <w:sz w:val="32"/>
          <w:szCs w:val="32"/>
          <w:cs/>
        </w:rPr>
        <w:t xml:space="preserve">ชนิดโดยเรียงจากศักย์เล็กไปใหญ่ได้ดังนี้ </w:t>
      </w:r>
    </w:p>
    <w:p w14:paraId="094DAA32" w14:textId="77777777" w:rsidR="00982A26" w:rsidRPr="00A60B62" w:rsidRDefault="00982A26" w:rsidP="00982A26">
      <w:pPr>
        <w:pStyle w:val="a3"/>
        <w:numPr>
          <w:ilvl w:val="0"/>
          <w:numId w:val="18"/>
        </w:numPr>
        <w:spacing w:after="0" w:line="240" w:lineRule="auto"/>
        <w:ind w:hanging="180"/>
        <w:rPr>
          <w:rFonts w:asciiTheme="majorBidi" w:hAnsiTheme="majorBidi" w:cstheme="majorBidi"/>
          <w:sz w:val="32"/>
          <w:szCs w:val="32"/>
        </w:rPr>
      </w:pPr>
      <w:r w:rsidRPr="00A60B62">
        <w:rPr>
          <w:rFonts w:asciiTheme="majorBidi" w:hAnsiTheme="majorBidi" w:cstheme="majorBidi"/>
          <w:sz w:val="32"/>
          <w:szCs w:val="32"/>
          <w:cs/>
        </w:rPr>
        <w:t>ดอกจิก</w:t>
      </w:r>
      <w:r w:rsidRPr="00A60B62">
        <w:rPr>
          <w:rFonts w:asciiTheme="majorBidi" w:hAnsiTheme="majorBidi" w:cstheme="majorBidi"/>
          <w:sz w:val="32"/>
          <w:szCs w:val="32"/>
        </w:rPr>
        <w:t xml:space="preserve"> (Club) </w:t>
      </w:r>
    </w:p>
    <w:p w14:paraId="0387016E" w14:textId="77777777" w:rsidR="00982A26" w:rsidRPr="00A60B62" w:rsidRDefault="00982A26" w:rsidP="00982A26">
      <w:pPr>
        <w:pStyle w:val="a3"/>
        <w:numPr>
          <w:ilvl w:val="0"/>
          <w:numId w:val="18"/>
        </w:numPr>
        <w:spacing w:after="0" w:line="240" w:lineRule="auto"/>
        <w:ind w:hanging="180"/>
        <w:rPr>
          <w:rFonts w:asciiTheme="majorBidi" w:hAnsiTheme="majorBidi" w:cstheme="majorBidi"/>
          <w:sz w:val="32"/>
          <w:szCs w:val="32"/>
        </w:rPr>
      </w:pPr>
      <w:r w:rsidRPr="00A60B62">
        <w:rPr>
          <w:rFonts w:asciiTheme="majorBidi" w:hAnsiTheme="majorBidi" w:cstheme="majorBidi"/>
          <w:sz w:val="32"/>
          <w:szCs w:val="32"/>
          <w:cs/>
        </w:rPr>
        <w:t xml:space="preserve">ข้าวหลามตัด </w:t>
      </w:r>
      <w:r w:rsidRPr="00A60B62">
        <w:rPr>
          <w:rFonts w:asciiTheme="majorBidi" w:hAnsiTheme="majorBidi" w:cstheme="majorBidi"/>
          <w:sz w:val="32"/>
          <w:szCs w:val="32"/>
        </w:rPr>
        <w:t>(Diamond)</w:t>
      </w:r>
    </w:p>
    <w:p w14:paraId="6D4E9474" w14:textId="77777777" w:rsidR="00982A26" w:rsidRPr="00A60B62" w:rsidRDefault="00982A26" w:rsidP="00982A26">
      <w:pPr>
        <w:pStyle w:val="a3"/>
        <w:numPr>
          <w:ilvl w:val="0"/>
          <w:numId w:val="18"/>
        </w:numPr>
        <w:spacing w:after="0" w:line="240" w:lineRule="auto"/>
        <w:ind w:hanging="180"/>
        <w:rPr>
          <w:rFonts w:asciiTheme="majorBidi" w:hAnsiTheme="majorBidi" w:cstheme="majorBidi"/>
          <w:sz w:val="32"/>
          <w:szCs w:val="32"/>
        </w:rPr>
      </w:pPr>
      <w:r w:rsidRPr="00A60B62">
        <w:rPr>
          <w:rFonts w:asciiTheme="majorBidi" w:hAnsiTheme="majorBidi" w:cstheme="majorBidi"/>
          <w:sz w:val="32"/>
          <w:szCs w:val="32"/>
          <w:cs/>
        </w:rPr>
        <w:t xml:space="preserve">หัวใจ </w:t>
      </w:r>
      <w:r w:rsidRPr="00A60B62">
        <w:rPr>
          <w:rFonts w:asciiTheme="majorBidi" w:hAnsiTheme="majorBidi" w:cstheme="majorBidi"/>
          <w:sz w:val="32"/>
          <w:szCs w:val="32"/>
        </w:rPr>
        <w:t>(Heart)</w:t>
      </w:r>
    </w:p>
    <w:p w14:paraId="7AA20885" w14:textId="77777777" w:rsidR="00982A26" w:rsidRPr="00A60B62" w:rsidRDefault="00982A26" w:rsidP="00982A26">
      <w:pPr>
        <w:pStyle w:val="a3"/>
        <w:numPr>
          <w:ilvl w:val="0"/>
          <w:numId w:val="18"/>
        </w:numPr>
        <w:spacing w:after="0" w:line="240" w:lineRule="auto"/>
        <w:ind w:hanging="180"/>
        <w:rPr>
          <w:rFonts w:asciiTheme="majorBidi" w:hAnsiTheme="majorBidi" w:cstheme="majorBidi"/>
          <w:sz w:val="32"/>
          <w:szCs w:val="32"/>
        </w:rPr>
      </w:pPr>
      <w:r w:rsidRPr="00A60B62">
        <w:rPr>
          <w:rFonts w:asciiTheme="majorBidi" w:hAnsiTheme="majorBidi" w:cstheme="majorBidi"/>
          <w:sz w:val="32"/>
          <w:szCs w:val="32"/>
          <w:cs/>
        </w:rPr>
        <w:lastRenderedPageBreak/>
        <w:t xml:space="preserve">โพธิ์ดำ </w:t>
      </w:r>
      <w:r w:rsidRPr="00A60B62">
        <w:rPr>
          <w:rFonts w:asciiTheme="majorBidi" w:hAnsiTheme="majorBidi" w:cstheme="majorBidi"/>
          <w:sz w:val="32"/>
          <w:szCs w:val="32"/>
        </w:rPr>
        <w:t>(Spade)</w:t>
      </w:r>
    </w:p>
    <w:p w14:paraId="352DC330" w14:textId="77777777" w:rsidR="00982A26" w:rsidRPr="00A60B62" w:rsidRDefault="00982A26" w:rsidP="00982A26">
      <w:pPr>
        <w:pStyle w:val="a3"/>
        <w:numPr>
          <w:ilvl w:val="0"/>
          <w:numId w:val="18"/>
        </w:numPr>
        <w:spacing w:after="0" w:line="240" w:lineRule="auto"/>
        <w:ind w:hanging="180"/>
        <w:rPr>
          <w:rFonts w:asciiTheme="majorBidi" w:hAnsiTheme="majorBidi" w:cstheme="majorBidi"/>
          <w:sz w:val="32"/>
          <w:szCs w:val="32"/>
        </w:rPr>
      </w:pPr>
      <w:r w:rsidRPr="00A60B62">
        <w:rPr>
          <w:rFonts w:asciiTheme="majorBidi" w:hAnsiTheme="majorBidi" w:cstheme="majorBidi"/>
          <w:sz w:val="32"/>
          <w:szCs w:val="32"/>
        </w:rPr>
        <w:t xml:space="preserve">No-Trump </w:t>
      </w:r>
    </w:p>
    <w:p w14:paraId="37A5DF6E" w14:textId="77777777" w:rsidR="007A0316" w:rsidRDefault="00982A26" w:rsidP="00C3351E">
      <w:pPr>
        <w:spacing w:after="0" w:line="240" w:lineRule="auto"/>
        <w:rPr>
          <w:rFonts w:asciiTheme="majorBidi" w:hAnsiTheme="majorBidi" w:cstheme="majorBidi"/>
          <w:b/>
          <w:bCs/>
          <w:sz w:val="32"/>
          <w:szCs w:val="32"/>
        </w:rPr>
      </w:pPr>
      <w:r w:rsidRPr="00A60B62">
        <w:rPr>
          <w:rFonts w:asciiTheme="majorBidi" w:hAnsiTheme="majorBidi" w:cstheme="majorBidi"/>
          <w:sz w:val="32"/>
          <w:szCs w:val="32"/>
          <w:cs/>
        </w:rPr>
        <w:t xml:space="preserve">โดยการกำหนด </w:t>
      </w:r>
      <w:r w:rsidRPr="00A60B62">
        <w:rPr>
          <w:rFonts w:asciiTheme="majorBidi" w:hAnsiTheme="majorBidi" w:cstheme="majorBidi"/>
          <w:sz w:val="32"/>
          <w:szCs w:val="32"/>
        </w:rPr>
        <w:t xml:space="preserve">No-trump </w:t>
      </w:r>
      <w:r w:rsidRPr="00A60B62">
        <w:rPr>
          <w:rFonts w:asciiTheme="majorBidi" w:hAnsiTheme="majorBidi" w:cstheme="majorBidi"/>
          <w:sz w:val="32"/>
          <w:szCs w:val="32"/>
          <w:cs/>
        </w:rPr>
        <w:t xml:space="preserve">คือ การไม่กำหนดให้ดอกใดให้เป็น </w:t>
      </w:r>
      <w:r w:rsidRPr="00A60B62">
        <w:rPr>
          <w:rFonts w:asciiTheme="majorBidi" w:hAnsiTheme="majorBidi" w:cstheme="majorBidi"/>
          <w:sz w:val="32"/>
          <w:szCs w:val="32"/>
        </w:rPr>
        <w:t>trump</w:t>
      </w:r>
    </w:p>
    <w:p w14:paraId="71795460" w14:textId="77777777" w:rsidR="00C3351E" w:rsidRPr="00A60B62" w:rsidRDefault="00C3351E" w:rsidP="00C3351E">
      <w:pPr>
        <w:ind w:left="360" w:firstLine="630"/>
        <w:rPr>
          <w:rFonts w:asciiTheme="majorBidi" w:hAnsiTheme="majorBidi" w:cstheme="majorBidi"/>
          <w:sz w:val="32"/>
          <w:szCs w:val="32"/>
        </w:rPr>
      </w:pPr>
      <w:r w:rsidRPr="00A60B62">
        <w:rPr>
          <w:rFonts w:asciiTheme="majorBidi" w:hAnsiTheme="majorBidi" w:cstheme="majorBidi"/>
          <w:sz w:val="32"/>
          <w:szCs w:val="32"/>
          <w:cs/>
        </w:rPr>
        <w:t>ในการประมูลผู้เล่นยังสามารถประมูลในรูปแบบอื่นๆได้ดังนี้</w:t>
      </w:r>
    </w:p>
    <w:p w14:paraId="56A6E9C6" w14:textId="77777777" w:rsidR="00C3351E" w:rsidRPr="00A60B62" w:rsidRDefault="00C3351E" w:rsidP="00015756">
      <w:pPr>
        <w:pStyle w:val="a3"/>
        <w:numPr>
          <w:ilvl w:val="0"/>
          <w:numId w:val="20"/>
        </w:numPr>
        <w:spacing w:after="0" w:line="240" w:lineRule="auto"/>
        <w:ind w:left="1440"/>
        <w:rPr>
          <w:rFonts w:asciiTheme="majorBidi" w:hAnsiTheme="majorBidi" w:cstheme="majorBidi"/>
          <w:sz w:val="32"/>
          <w:szCs w:val="32"/>
        </w:rPr>
      </w:pPr>
      <w:r w:rsidRPr="00A60B62">
        <w:rPr>
          <w:rFonts w:asciiTheme="majorBidi" w:hAnsiTheme="majorBidi" w:cstheme="majorBidi"/>
          <w:sz w:val="32"/>
          <w:szCs w:val="32"/>
        </w:rPr>
        <w:t xml:space="preserve">Pass </w:t>
      </w:r>
      <w:r w:rsidRPr="00A60B62">
        <w:rPr>
          <w:rFonts w:asciiTheme="majorBidi" w:hAnsiTheme="majorBidi" w:cstheme="majorBidi"/>
          <w:sz w:val="32"/>
          <w:szCs w:val="32"/>
          <w:cs/>
        </w:rPr>
        <w:t xml:space="preserve">หรือผ่าน หมายความว่าผู้เล่นประสงค์ที่จะไม่ประมูลในรอบการประมูลนั้น ซึ่งสามารถประมูลได้ต่อในรอบประมูลถัดไป ผู้เล่นสามารถ </w:t>
      </w:r>
      <w:r w:rsidRPr="00A60B62">
        <w:rPr>
          <w:rFonts w:asciiTheme="majorBidi" w:hAnsiTheme="majorBidi" w:cstheme="majorBidi"/>
          <w:sz w:val="32"/>
          <w:szCs w:val="32"/>
        </w:rPr>
        <w:t xml:space="preserve">pass </w:t>
      </w:r>
      <w:r w:rsidRPr="00A60B62">
        <w:rPr>
          <w:rFonts w:asciiTheme="majorBidi" w:hAnsiTheme="majorBidi" w:cstheme="majorBidi"/>
          <w:sz w:val="32"/>
          <w:szCs w:val="32"/>
          <w:cs/>
        </w:rPr>
        <w:t xml:space="preserve">ได้ทุกเมื่อ แต่หากมีการ </w:t>
      </w:r>
      <w:r w:rsidRPr="00A60B62">
        <w:rPr>
          <w:rFonts w:asciiTheme="majorBidi" w:hAnsiTheme="majorBidi" w:cstheme="majorBidi"/>
          <w:sz w:val="32"/>
          <w:szCs w:val="32"/>
        </w:rPr>
        <w:t xml:space="preserve">pass </w:t>
      </w:r>
      <w:r w:rsidRPr="00A60B62">
        <w:rPr>
          <w:rFonts w:asciiTheme="majorBidi" w:hAnsiTheme="majorBidi" w:cstheme="majorBidi"/>
          <w:sz w:val="32"/>
          <w:szCs w:val="32"/>
          <w:cs/>
        </w:rPr>
        <w:t xml:space="preserve">ครบ </w:t>
      </w:r>
      <w:r w:rsidRPr="00A60B62">
        <w:rPr>
          <w:rFonts w:asciiTheme="majorBidi" w:hAnsiTheme="majorBidi" w:cstheme="majorBidi"/>
          <w:sz w:val="32"/>
          <w:szCs w:val="32"/>
        </w:rPr>
        <w:t xml:space="preserve">3 </w:t>
      </w:r>
      <w:r w:rsidRPr="00A60B62">
        <w:rPr>
          <w:rFonts w:asciiTheme="majorBidi" w:hAnsiTheme="majorBidi" w:cstheme="majorBidi"/>
          <w:sz w:val="32"/>
          <w:szCs w:val="32"/>
          <w:cs/>
        </w:rPr>
        <w:t xml:space="preserve">ครั้งติดกันจากผู้เล่น </w:t>
      </w:r>
      <w:r w:rsidRPr="00A60B62">
        <w:rPr>
          <w:rFonts w:asciiTheme="majorBidi" w:hAnsiTheme="majorBidi" w:cstheme="majorBidi"/>
          <w:sz w:val="32"/>
          <w:szCs w:val="32"/>
        </w:rPr>
        <w:t xml:space="preserve">3 </w:t>
      </w:r>
      <w:r w:rsidRPr="00A60B62">
        <w:rPr>
          <w:rFonts w:asciiTheme="majorBidi" w:hAnsiTheme="majorBidi" w:cstheme="majorBidi"/>
          <w:sz w:val="32"/>
          <w:szCs w:val="32"/>
          <w:cs/>
        </w:rPr>
        <w:t>คนแล้ว การประมูลจะจบลง</w:t>
      </w:r>
    </w:p>
    <w:p w14:paraId="5C63375B" w14:textId="77777777" w:rsidR="00C3351E" w:rsidRPr="00A60B62" w:rsidRDefault="00C3351E" w:rsidP="00015756">
      <w:pPr>
        <w:pStyle w:val="a3"/>
        <w:numPr>
          <w:ilvl w:val="0"/>
          <w:numId w:val="20"/>
        </w:numPr>
        <w:spacing w:after="0" w:line="240" w:lineRule="auto"/>
        <w:ind w:left="1440"/>
        <w:rPr>
          <w:rFonts w:asciiTheme="majorBidi" w:hAnsiTheme="majorBidi" w:cstheme="majorBidi"/>
          <w:sz w:val="32"/>
          <w:szCs w:val="32"/>
        </w:rPr>
      </w:pPr>
      <w:r w:rsidRPr="00A60B62">
        <w:rPr>
          <w:rFonts w:asciiTheme="majorBidi" w:hAnsiTheme="majorBidi" w:cstheme="majorBidi"/>
          <w:sz w:val="32"/>
          <w:szCs w:val="32"/>
        </w:rPr>
        <w:t xml:space="preserve">Double </w:t>
      </w:r>
      <w:r w:rsidRPr="00A60B62">
        <w:rPr>
          <w:rFonts w:asciiTheme="majorBidi" w:hAnsiTheme="majorBidi" w:cstheme="majorBidi"/>
          <w:sz w:val="32"/>
          <w:szCs w:val="32"/>
          <w:cs/>
        </w:rPr>
        <w:t>คือการที่ผู้เล่นไม่เชื่อว่าผู้ประมูลจะสามารถทำตามสัญญาได้</w:t>
      </w:r>
      <w:r w:rsidRPr="00A60B62">
        <w:rPr>
          <w:rFonts w:asciiTheme="majorBidi" w:hAnsiTheme="majorBidi" w:cstheme="majorBidi"/>
          <w:sz w:val="32"/>
          <w:szCs w:val="32"/>
        </w:rPr>
        <w:t xml:space="preserve"> </w:t>
      </w:r>
      <w:r w:rsidRPr="00A60B62">
        <w:rPr>
          <w:rFonts w:asciiTheme="majorBidi" w:hAnsiTheme="majorBidi" w:cstheme="majorBidi"/>
          <w:sz w:val="32"/>
          <w:szCs w:val="32"/>
          <w:cs/>
        </w:rPr>
        <w:t xml:space="preserve">แต่ผู้เล่นไม่สามารถ </w:t>
      </w:r>
      <w:r w:rsidRPr="00A60B62">
        <w:rPr>
          <w:rFonts w:asciiTheme="majorBidi" w:hAnsiTheme="majorBidi" w:cstheme="majorBidi"/>
          <w:sz w:val="32"/>
          <w:szCs w:val="32"/>
        </w:rPr>
        <w:t xml:space="preserve">Double </w:t>
      </w:r>
      <w:r w:rsidRPr="00A60B62">
        <w:rPr>
          <w:rFonts w:asciiTheme="majorBidi" w:hAnsiTheme="majorBidi" w:cstheme="majorBidi"/>
          <w:sz w:val="32"/>
          <w:szCs w:val="32"/>
          <w:cs/>
        </w:rPr>
        <w:t xml:space="preserve">ใส่ผู้เล่นที่ </w:t>
      </w:r>
      <w:r w:rsidRPr="00A60B62">
        <w:rPr>
          <w:rFonts w:asciiTheme="majorBidi" w:hAnsiTheme="majorBidi" w:cstheme="majorBidi"/>
          <w:sz w:val="32"/>
          <w:szCs w:val="32"/>
        </w:rPr>
        <w:t xml:space="preserve">pass </w:t>
      </w:r>
      <w:r w:rsidRPr="00A60B62">
        <w:rPr>
          <w:rFonts w:asciiTheme="majorBidi" w:hAnsiTheme="majorBidi" w:cstheme="majorBidi"/>
          <w:sz w:val="32"/>
          <w:szCs w:val="32"/>
          <w:cs/>
        </w:rPr>
        <w:t>ได้และคะแนนที่ได้หลังจบเกมจะได้เป็นเท่าตัว หมายความว่าหากทำได้ตามสัญญาก็จะได้เท่าตัว หรือหากทำไม่ได้ก็จะเสียคะแนนเป็นเท่าตัวเช่นกัน</w:t>
      </w:r>
    </w:p>
    <w:p w14:paraId="654F8382" w14:textId="77777777" w:rsidR="00C3351E" w:rsidRDefault="00C3351E" w:rsidP="00015756">
      <w:pPr>
        <w:pStyle w:val="a3"/>
        <w:numPr>
          <w:ilvl w:val="0"/>
          <w:numId w:val="20"/>
        </w:numPr>
        <w:spacing w:after="0" w:line="240" w:lineRule="auto"/>
        <w:ind w:left="1440"/>
        <w:rPr>
          <w:rFonts w:asciiTheme="majorBidi" w:hAnsiTheme="majorBidi" w:cstheme="majorBidi"/>
          <w:sz w:val="32"/>
          <w:szCs w:val="32"/>
        </w:rPr>
      </w:pPr>
      <w:r w:rsidRPr="00A60B62">
        <w:rPr>
          <w:rFonts w:asciiTheme="majorBidi" w:hAnsiTheme="majorBidi" w:cstheme="majorBidi"/>
          <w:sz w:val="32"/>
          <w:szCs w:val="32"/>
        </w:rPr>
        <w:t xml:space="preserve">Redouble </w:t>
      </w:r>
      <w:r w:rsidRPr="00A60B62">
        <w:rPr>
          <w:rFonts w:asciiTheme="majorBidi" w:hAnsiTheme="majorBidi" w:cstheme="majorBidi"/>
          <w:sz w:val="32"/>
          <w:szCs w:val="32"/>
          <w:cs/>
        </w:rPr>
        <w:t>คือการที่ผู้เล่นในทีมเดียวกันยืนยันว่าสามารถทำได้ตามสัญญา</w:t>
      </w:r>
      <w:proofErr w:type="spellStart"/>
      <w:r w:rsidRPr="00A60B62">
        <w:rPr>
          <w:rFonts w:asciiTheme="majorBidi" w:hAnsiTheme="majorBidi" w:cstheme="majorBidi"/>
          <w:sz w:val="32"/>
          <w:szCs w:val="32"/>
          <w:cs/>
        </w:rPr>
        <w:t>แน่ๆ</w:t>
      </w:r>
      <w:proofErr w:type="spellEnd"/>
      <w:r w:rsidRPr="00A60B62">
        <w:rPr>
          <w:rFonts w:asciiTheme="majorBidi" w:hAnsiTheme="majorBidi" w:cstheme="majorBidi"/>
          <w:sz w:val="32"/>
          <w:szCs w:val="32"/>
          <w:cs/>
        </w:rPr>
        <w:t xml:space="preserve"> โดยจะสามารถทำการ </w:t>
      </w:r>
      <w:r w:rsidRPr="00A60B62">
        <w:rPr>
          <w:rFonts w:asciiTheme="majorBidi" w:hAnsiTheme="majorBidi" w:cstheme="majorBidi"/>
          <w:sz w:val="32"/>
          <w:szCs w:val="32"/>
        </w:rPr>
        <w:t xml:space="preserve">redouble </w:t>
      </w:r>
      <w:r w:rsidRPr="00A60B62">
        <w:rPr>
          <w:rFonts w:asciiTheme="majorBidi" w:hAnsiTheme="majorBidi" w:cstheme="majorBidi"/>
          <w:sz w:val="32"/>
          <w:szCs w:val="32"/>
          <w:cs/>
        </w:rPr>
        <w:t xml:space="preserve">ได้ในกรณีที่มีการ </w:t>
      </w:r>
      <w:r w:rsidRPr="00A60B62">
        <w:rPr>
          <w:rFonts w:asciiTheme="majorBidi" w:hAnsiTheme="majorBidi" w:cstheme="majorBidi"/>
          <w:sz w:val="32"/>
          <w:szCs w:val="32"/>
        </w:rPr>
        <w:t xml:space="preserve">double </w:t>
      </w:r>
      <w:r w:rsidRPr="00A60B62">
        <w:rPr>
          <w:rFonts w:asciiTheme="majorBidi" w:hAnsiTheme="majorBidi" w:cstheme="majorBidi"/>
          <w:sz w:val="32"/>
          <w:szCs w:val="32"/>
          <w:cs/>
        </w:rPr>
        <w:t xml:space="preserve">เกิดขึ้นและไม่มีการประมูลรูปแบบอื่นๆมาคั่นกลาง นอกจากการ </w:t>
      </w:r>
      <w:r w:rsidRPr="00A60B62">
        <w:rPr>
          <w:rFonts w:asciiTheme="majorBidi" w:hAnsiTheme="majorBidi" w:cstheme="majorBidi"/>
          <w:sz w:val="32"/>
          <w:szCs w:val="32"/>
        </w:rPr>
        <w:t xml:space="preserve">pass </w:t>
      </w:r>
      <w:r w:rsidRPr="00A60B62">
        <w:rPr>
          <w:rFonts w:asciiTheme="majorBidi" w:hAnsiTheme="majorBidi" w:cstheme="majorBidi"/>
          <w:sz w:val="32"/>
          <w:szCs w:val="32"/>
          <w:cs/>
        </w:rPr>
        <w:t xml:space="preserve">เท่านั้นและผลคะแนนจะได้เป็นเท่าตัวจากการ </w:t>
      </w:r>
      <w:r w:rsidRPr="00A60B62">
        <w:rPr>
          <w:rFonts w:asciiTheme="majorBidi" w:hAnsiTheme="majorBidi" w:cstheme="majorBidi"/>
          <w:sz w:val="32"/>
          <w:szCs w:val="32"/>
        </w:rPr>
        <w:t xml:space="preserve">double </w:t>
      </w:r>
      <w:r w:rsidRPr="00A60B62">
        <w:rPr>
          <w:rFonts w:asciiTheme="majorBidi" w:hAnsiTheme="majorBidi" w:cstheme="majorBidi"/>
          <w:sz w:val="32"/>
          <w:szCs w:val="32"/>
          <w:cs/>
        </w:rPr>
        <w:t>อีกด้วย</w:t>
      </w:r>
    </w:p>
    <w:p w14:paraId="3675102F" w14:textId="77777777" w:rsidR="00A25D2C" w:rsidRPr="00A25D2C" w:rsidRDefault="00A25D2C" w:rsidP="00A25D2C">
      <w:pPr>
        <w:pStyle w:val="a3"/>
        <w:numPr>
          <w:ilvl w:val="2"/>
          <w:numId w:val="21"/>
        </w:numPr>
        <w:ind w:left="900" w:hanging="450"/>
        <w:rPr>
          <w:rFonts w:asciiTheme="majorBidi" w:hAnsiTheme="majorBidi" w:cstheme="majorBidi"/>
          <w:b/>
          <w:bCs/>
          <w:sz w:val="32"/>
          <w:szCs w:val="32"/>
        </w:rPr>
      </w:pPr>
      <w:r w:rsidRPr="00A25D2C">
        <w:rPr>
          <w:rFonts w:asciiTheme="majorBidi" w:hAnsiTheme="majorBidi" w:cstheme="majorBidi"/>
          <w:b/>
          <w:bCs/>
          <w:sz w:val="32"/>
          <w:szCs w:val="32"/>
          <w:cs/>
        </w:rPr>
        <w:t xml:space="preserve">การลงไพ่ </w:t>
      </w:r>
      <w:r w:rsidRPr="00A25D2C">
        <w:rPr>
          <w:rFonts w:asciiTheme="majorBidi" w:hAnsiTheme="majorBidi" w:cstheme="majorBidi"/>
          <w:b/>
          <w:bCs/>
          <w:sz w:val="32"/>
          <w:szCs w:val="32"/>
        </w:rPr>
        <w:t>(Playing Phase)</w:t>
      </w:r>
    </w:p>
    <w:p w14:paraId="43FA9B83" w14:textId="77777777" w:rsidR="00A25D2C" w:rsidRPr="00A60B62" w:rsidRDefault="00A25D2C" w:rsidP="00A25D2C">
      <w:pPr>
        <w:ind w:firstLine="900"/>
        <w:rPr>
          <w:rFonts w:asciiTheme="majorBidi" w:hAnsiTheme="majorBidi" w:cstheme="majorBidi"/>
          <w:sz w:val="32"/>
          <w:szCs w:val="32"/>
        </w:rPr>
      </w:pPr>
      <w:r w:rsidRPr="00A60B62">
        <w:rPr>
          <w:rFonts w:asciiTheme="majorBidi" w:hAnsiTheme="majorBidi" w:cstheme="majorBidi"/>
          <w:sz w:val="32"/>
          <w:szCs w:val="32"/>
          <w:cs/>
        </w:rPr>
        <w:t xml:space="preserve">หลังจบการประมูลเราจะทราบหน้าที่ของแต่ละคน จากที่ได้ทราบไปในการประมูลว่าผู้เล่นที่อยู่ทางซ้ายมือของ </w:t>
      </w:r>
      <w:r w:rsidRPr="00A60B62">
        <w:rPr>
          <w:rFonts w:asciiTheme="majorBidi" w:hAnsiTheme="majorBidi" w:cstheme="majorBidi"/>
          <w:sz w:val="32"/>
          <w:szCs w:val="32"/>
        </w:rPr>
        <w:t xml:space="preserve">declarer </w:t>
      </w:r>
      <w:r w:rsidRPr="00A60B62">
        <w:rPr>
          <w:rFonts w:asciiTheme="majorBidi" w:hAnsiTheme="majorBidi" w:cstheme="majorBidi"/>
          <w:sz w:val="32"/>
          <w:szCs w:val="32"/>
          <w:cs/>
        </w:rPr>
        <w:t xml:space="preserve">จะเป็นผู้ลงไพ่คนแรกและจะลงไพ่ในทิศตามเข็มนาฬิกาวนไปจนครบ </w:t>
      </w:r>
      <w:r w:rsidRPr="00A60B62">
        <w:rPr>
          <w:rFonts w:asciiTheme="majorBidi" w:hAnsiTheme="majorBidi" w:cstheme="majorBidi"/>
          <w:sz w:val="32"/>
          <w:szCs w:val="32"/>
        </w:rPr>
        <w:t xml:space="preserve">13 </w:t>
      </w:r>
      <w:r w:rsidRPr="00A60B62">
        <w:rPr>
          <w:rFonts w:asciiTheme="majorBidi" w:hAnsiTheme="majorBidi" w:cstheme="majorBidi"/>
          <w:sz w:val="32"/>
          <w:szCs w:val="32"/>
          <w:cs/>
        </w:rPr>
        <w:t xml:space="preserve">รอบ  </w:t>
      </w:r>
    </w:p>
    <w:p w14:paraId="002CD286" w14:textId="77777777" w:rsidR="00A25D2C" w:rsidRPr="00A60B62" w:rsidRDefault="00A25D2C" w:rsidP="00A25D2C">
      <w:pPr>
        <w:ind w:firstLine="900"/>
        <w:rPr>
          <w:rFonts w:asciiTheme="majorBidi" w:hAnsiTheme="majorBidi" w:cstheme="majorBidi"/>
          <w:sz w:val="32"/>
          <w:szCs w:val="32"/>
        </w:rPr>
      </w:pPr>
      <w:r w:rsidRPr="00A60B62">
        <w:rPr>
          <w:rFonts w:asciiTheme="majorBidi" w:hAnsiTheme="majorBidi" w:cstheme="majorBidi"/>
          <w:sz w:val="32"/>
          <w:szCs w:val="32"/>
          <w:cs/>
        </w:rPr>
        <w:t xml:space="preserve">วิธีการลงไพ่ของไพ่บริดจ์จะเป็นการลงไพ่แบบ </w:t>
      </w:r>
      <w:r w:rsidRPr="00A60B62">
        <w:rPr>
          <w:rFonts w:asciiTheme="majorBidi" w:hAnsiTheme="majorBidi" w:cstheme="majorBidi"/>
          <w:sz w:val="32"/>
          <w:szCs w:val="32"/>
        </w:rPr>
        <w:t xml:space="preserve">Lead &amp; Follow </w:t>
      </w:r>
      <w:r w:rsidRPr="00A60B62">
        <w:rPr>
          <w:rFonts w:asciiTheme="majorBidi" w:hAnsiTheme="majorBidi" w:cstheme="majorBidi"/>
          <w:sz w:val="32"/>
          <w:szCs w:val="32"/>
          <w:cs/>
        </w:rPr>
        <w:t xml:space="preserve">ความหมายก็คือ ให้คนที่ลงไพ่ต่อจาก </w:t>
      </w:r>
      <w:r w:rsidRPr="00A60B62">
        <w:rPr>
          <w:rFonts w:asciiTheme="majorBidi" w:hAnsiTheme="majorBidi" w:cstheme="majorBidi"/>
          <w:sz w:val="32"/>
          <w:szCs w:val="32"/>
        </w:rPr>
        <w:t xml:space="preserve">Leader </w:t>
      </w:r>
      <w:r w:rsidRPr="00A60B62">
        <w:rPr>
          <w:rFonts w:asciiTheme="majorBidi" w:hAnsiTheme="majorBidi" w:cstheme="majorBidi"/>
          <w:sz w:val="32"/>
          <w:szCs w:val="32"/>
          <w:cs/>
        </w:rPr>
        <w:t xml:space="preserve">ลงไพ่ในดอกเดียวกันกับ </w:t>
      </w:r>
      <w:r w:rsidRPr="00A60B62">
        <w:rPr>
          <w:rFonts w:asciiTheme="majorBidi" w:hAnsiTheme="majorBidi" w:cstheme="majorBidi"/>
          <w:sz w:val="32"/>
          <w:szCs w:val="32"/>
        </w:rPr>
        <w:t xml:space="preserve">Leader </w:t>
      </w:r>
      <w:r w:rsidRPr="00A60B62">
        <w:rPr>
          <w:rFonts w:asciiTheme="majorBidi" w:hAnsiTheme="majorBidi" w:cstheme="majorBidi"/>
          <w:sz w:val="32"/>
          <w:szCs w:val="32"/>
          <w:cs/>
        </w:rPr>
        <w:t xml:space="preserve">แต่หากไม่มีไพ่ในดอกเดียวกับไพ่ที่ </w:t>
      </w:r>
      <w:r w:rsidRPr="00A60B62">
        <w:rPr>
          <w:rFonts w:asciiTheme="majorBidi" w:hAnsiTheme="majorBidi" w:cstheme="majorBidi"/>
          <w:sz w:val="32"/>
          <w:szCs w:val="32"/>
        </w:rPr>
        <w:t xml:space="preserve">Lead </w:t>
      </w:r>
      <w:r w:rsidRPr="00A60B62">
        <w:rPr>
          <w:rFonts w:asciiTheme="majorBidi" w:hAnsiTheme="majorBidi" w:cstheme="majorBidi"/>
          <w:sz w:val="32"/>
          <w:szCs w:val="32"/>
          <w:cs/>
        </w:rPr>
        <w:t xml:space="preserve">มา สามารถลงไพ่ใดก็ได้แต่จะนับเป็นไพ่เล็กที่สุด ยกเว้นในกรณีที่ลงไพ่ที่เป็น </w:t>
      </w:r>
      <w:r w:rsidRPr="00A60B62">
        <w:rPr>
          <w:rFonts w:asciiTheme="majorBidi" w:hAnsiTheme="majorBidi" w:cstheme="majorBidi"/>
          <w:sz w:val="32"/>
          <w:szCs w:val="32"/>
        </w:rPr>
        <w:t xml:space="preserve">trump </w:t>
      </w:r>
      <w:r w:rsidRPr="00A60B62">
        <w:rPr>
          <w:rFonts w:asciiTheme="majorBidi" w:hAnsiTheme="majorBidi" w:cstheme="majorBidi"/>
          <w:sz w:val="32"/>
          <w:szCs w:val="32"/>
          <w:cs/>
        </w:rPr>
        <w:t xml:space="preserve">มา ซึ่งในการเล่นนั้นการลงไพ่ </w:t>
      </w:r>
      <w:r w:rsidRPr="00A60B62">
        <w:rPr>
          <w:rFonts w:asciiTheme="majorBidi" w:hAnsiTheme="majorBidi" w:cstheme="majorBidi"/>
          <w:sz w:val="32"/>
          <w:szCs w:val="32"/>
        </w:rPr>
        <w:t xml:space="preserve">trump </w:t>
      </w:r>
      <w:r w:rsidRPr="00A60B62">
        <w:rPr>
          <w:rFonts w:asciiTheme="majorBidi" w:hAnsiTheme="majorBidi" w:cstheme="majorBidi"/>
          <w:sz w:val="32"/>
          <w:szCs w:val="32"/>
          <w:cs/>
        </w:rPr>
        <w:t xml:space="preserve">นั้นจะถือว่าเป็นดอกสูงสุด และคนที่ได้กินกองนั้นจะได้ </w:t>
      </w:r>
      <w:r w:rsidRPr="00A60B62">
        <w:rPr>
          <w:rFonts w:asciiTheme="majorBidi" w:hAnsiTheme="majorBidi" w:cstheme="majorBidi"/>
          <w:sz w:val="32"/>
          <w:szCs w:val="32"/>
        </w:rPr>
        <w:t>Lead</w:t>
      </w:r>
      <w:r w:rsidRPr="00A60B62">
        <w:rPr>
          <w:rFonts w:asciiTheme="majorBidi" w:hAnsiTheme="majorBidi" w:cstheme="majorBidi"/>
          <w:sz w:val="32"/>
          <w:szCs w:val="32"/>
          <w:cs/>
        </w:rPr>
        <w:t xml:space="preserve"> ไพ่ในรอบถัดไป และจะนับคะแนนให้กับทีมที่กินกองนั้นได้เป็น </w:t>
      </w:r>
      <w:r w:rsidRPr="00A60B62">
        <w:rPr>
          <w:rFonts w:asciiTheme="majorBidi" w:hAnsiTheme="majorBidi" w:cstheme="majorBidi"/>
          <w:sz w:val="32"/>
          <w:szCs w:val="32"/>
        </w:rPr>
        <w:t>1 Trick</w:t>
      </w:r>
    </w:p>
    <w:p w14:paraId="529521AA" w14:textId="77777777" w:rsidR="003B497A" w:rsidRPr="00867398" w:rsidRDefault="00A25D2C" w:rsidP="00867398">
      <w:pPr>
        <w:ind w:firstLine="900"/>
        <w:rPr>
          <w:rFonts w:asciiTheme="majorBidi" w:hAnsiTheme="majorBidi" w:cstheme="majorBidi" w:hint="cs"/>
          <w:sz w:val="32"/>
          <w:szCs w:val="32"/>
        </w:rPr>
      </w:pPr>
      <w:r w:rsidRPr="00A60B62">
        <w:rPr>
          <w:rFonts w:asciiTheme="majorBidi" w:hAnsiTheme="majorBidi" w:cstheme="majorBidi"/>
          <w:sz w:val="32"/>
          <w:szCs w:val="32"/>
          <w:cs/>
        </w:rPr>
        <w:t xml:space="preserve">ไพ่ที่ลงจะถูกคิดโดยในกรณีที่ไพ่เป็นดอกเดียวกันทั้งหมดจะเปรียบเทียบโดย จะเรียงลำดับจากเล็กไปใหญ่ได้ดังนี้ </w:t>
      </w:r>
      <w:r w:rsidRPr="00A60B62">
        <w:rPr>
          <w:rFonts w:asciiTheme="majorBidi" w:hAnsiTheme="majorBidi" w:cstheme="majorBidi"/>
          <w:sz w:val="32"/>
          <w:szCs w:val="32"/>
        </w:rPr>
        <w:t xml:space="preserve">2 </w:t>
      </w:r>
      <w:r w:rsidRPr="00A60B62">
        <w:rPr>
          <w:rFonts w:asciiTheme="majorBidi" w:hAnsiTheme="majorBidi" w:cstheme="majorBidi"/>
          <w:sz w:val="32"/>
          <w:szCs w:val="32"/>
          <w:cs/>
        </w:rPr>
        <w:t xml:space="preserve">ถึง </w:t>
      </w:r>
      <w:r w:rsidRPr="00A60B62">
        <w:rPr>
          <w:rFonts w:asciiTheme="majorBidi" w:hAnsiTheme="majorBidi" w:cstheme="majorBidi"/>
          <w:sz w:val="32"/>
          <w:szCs w:val="32"/>
        </w:rPr>
        <w:t xml:space="preserve">9, J, Q, K, A </w:t>
      </w:r>
      <w:r w:rsidRPr="00A60B62">
        <w:rPr>
          <w:rFonts w:asciiTheme="majorBidi" w:hAnsiTheme="majorBidi" w:cstheme="majorBidi"/>
          <w:sz w:val="32"/>
          <w:szCs w:val="32"/>
          <w:cs/>
        </w:rPr>
        <w:t xml:space="preserve">หากไพ่เป็นดอกอื่นที่ไม่ตรงกับไพ่ที่ </w:t>
      </w:r>
      <w:r w:rsidRPr="00A60B62">
        <w:rPr>
          <w:rFonts w:asciiTheme="majorBidi" w:hAnsiTheme="majorBidi" w:cstheme="majorBidi"/>
          <w:sz w:val="32"/>
          <w:szCs w:val="32"/>
        </w:rPr>
        <w:t xml:space="preserve">lead </w:t>
      </w:r>
      <w:r w:rsidRPr="00A60B62">
        <w:rPr>
          <w:rFonts w:asciiTheme="majorBidi" w:hAnsiTheme="majorBidi" w:cstheme="majorBidi"/>
          <w:sz w:val="32"/>
          <w:szCs w:val="32"/>
          <w:cs/>
        </w:rPr>
        <w:t xml:space="preserve">มา และดอกนั้นไม่ใช่ </w:t>
      </w:r>
      <w:r w:rsidRPr="00A60B62">
        <w:rPr>
          <w:rFonts w:asciiTheme="majorBidi" w:hAnsiTheme="majorBidi" w:cstheme="majorBidi"/>
          <w:sz w:val="32"/>
          <w:szCs w:val="32"/>
        </w:rPr>
        <w:t xml:space="preserve">Trump </w:t>
      </w:r>
      <w:r w:rsidRPr="00A60B62">
        <w:rPr>
          <w:rFonts w:asciiTheme="majorBidi" w:hAnsiTheme="majorBidi" w:cstheme="majorBidi"/>
          <w:sz w:val="32"/>
          <w:szCs w:val="32"/>
          <w:cs/>
        </w:rPr>
        <w:t xml:space="preserve">จะถือว่าเป็นไพ่เล็กที่สุดโดยไม่สนใจศักย์ของไพ่ แต่หากไพ่ดอกนั้นเป็น </w:t>
      </w:r>
      <w:r w:rsidRPr="00A60B62">
        <w:rPr>
          <w:rFonts w:asciiTheme="majorBidi" w:hAnsiTheme="majorBidi" w:cstheme="majorBidi"/>
          <w:sz w:val="32"/>
          <w:szCs w:val="32"/>
        </w:rPr>
        <w:t xml:space="preserve">Trump </w:t>
      </w:r>
      <w:r w:rsidRPr="00A60B62">
        <w:rPr>
          <w:rFonts w:asciiTheme="majorBidi" w:hAnsiTheme="majorBidi" w:cstheme="majorBidi"/>
          <w:sz w:val="32"/>
          <w:szCs w:val="32"/>
          <w:cs/>
        </w:rPr>
        <w:t>จะถือว่า</w:t>
      </w:r>
      <w:r w:rsidRPr="00A60B62">
        <w:rPr>
          <w:rFonts w:asciiTheme="majorBidi" w:hAnsiTheme="majorBidi" w:cstheme="majorBidi"/>
          <w:sz w:val="32"/>
          <w:szCs w:val="32"/>
          <w:cs/>
        </w:rPr>
        <w:lastRenderedPageBreak/>
        <w:t xml:space="preserve">มีค่าสูงสุด ในกรณีที่มีไพ่ </w:t>
      </w:r>
      <w:r w:rsidRPr="00A60B62">
        <w:rPr>
          <w:rFonts w:asciiTheme="majorBidi" w:hAnsiTheme="majorBidi" w:cstheme="majorBidi"/>
          <w:sz w:val="32"/>
          <w:szCs w:val="32"/>
        </w:rPr>
        <w:t xml:space="preserve">Trump </w:t>
      </w:r>
      <w:r w:rsidRPr="00A60B62">
        <w:rPr>
          <w:rFonts w:asciiTheme="majorBidi" w:hAnsiTheme="majorBidi" w:cstheme="majorBidi"/>
          <w:sz w:val="32"/>
          <w:szCs w:val="32"/>
          <w:cs/>
        </w:rPr>
        <w:t xml:space="preserve">อื่นๆอยู่ด้วยจะเรียงลำดับความใหญ่ของไพ่ </w:t>
      </w:r>
      <w:r w:rsidRPr="00A60B62">
        <w:rPr>
          <w:rFonts w:asciiTheme="majorBidi" w:hAnsiTheme="majorBidi" w:cstheme="majorBidi"/>
          <w:sz w:val="32"/>
          <w:szCs w:val="32"/>
        </w:rPr>
        <w:t>trump</w:t>
      </w:r>
      <w:r w:rsidRPr="00A60B62">
        <w:rPr>
          <w:rFonts w:asciiTheme="majorBidi" w:hAnsiTheme="majorBidi" w:cstheme="majorBidi"/>
          <w:sz w:val="32"/>
          <w:szCs w:val="32"/>
          <w:cs/>
        </w:rPr>
        <w:t xml:space="preserve"> ในกองเหมือนการลงไพ่อื่นๆ และจะทำเช่นนี้วนไปจนครบ </w:t>
      </w:r>
      <w:r w:rsidRPr="00A60B62">
        <w:rPr>
          <w:rFonts w:asciiTheme="majorBidi" w:hAnsiTheme="majorBidi" w:cstheme="majorBidi"/>
          <w:sz w:val="32"/>
          <w:szCs w:val="32"/>
        </w:rPr>
        <w:t xml:space="preserve">13 </w:t>
      </w:r>
      <w:r w:rsidRPr="00A60B62">
        <w:rPr>
          <w:rFonts w:asciiTheme="majorBidi" w:hAnsiTheme="majorBidi" w:cstheme="majorBidi"/>
          <w:sz w:val="32"/>
          <w:szCs w:val="32"/>
          <w:cs/>
        </w:rPr>
        <w:t xml:space="preserve">รอบแล้วนับจำนวน </w:t>
      </w:r>
      <w:r w:rsidRPr="00A60B62">
        <w:rPr>
          <w:rFonts w:asciiTheme="majorBidi" w:hAnsiTheme="majorBidi" w:cstheme="majorBidi"/>
          <w:sz w:val="32"/>
          <w:szCs w:val="32"/>
        </w:rPr>
        <w:t xml:space="preserve">Trick </w:t>
      </w:r>
      <w:r w:rsidRPr="00A60B62">
        <w:rPr>
          <w:rFonts w:asciiTheme="majorBidi" w:hAnsiTheme="majorBidi" w:cstheme="majorBidi"/>
          <w:sz w:val="32"/>
          <w:szCs w:val="32"/>
          <w:cs/>
        </w:rPr>
        <w:t>ที่ทำได้แล้วนำไปคิดคะแนน</w:t>
      </w:r>
    </w:p>
    <w:p w14:paraId="3E395F6F" w14:textId="77777777" w:rsidR="003B497A" w:rsidRDefault="003B497A" w:rsidP="00CC5791">
      <w:pPr>
        <w:spacing w:after="0" w:line="240" w:lineRule="auto"/>
        <w:ind w:left="360" w:firstLine="37"/>
        <w:rPr>
          <w:rFonts w:asciiTheme="majorBidi" w:hAnsiTheme="majorBidi" w:cstheme="majorBidi"/>
          <w:b/>
          <w:bCs/>
          <w:sz w:val="32"/>
          <w:szCs w:val="32"/>
        </w:rPr>
      </w:pPr>
      <w:r>
        <w:rPr>
          <w:rFonts w:asciiTheme="majorBidi" w:hAnsiTheme="majorBidi" w:cstheme="majorBidi"/>
          <w:b/>
          <w:bCs/>
          <w:sz w:val="32"/>
          <w:szCs w:val="32"/>
        </w:rPr>
        <w:t>2.1.</w:t>
      </w:r>
      <w:r w:rsidR="00A25D2C">
        <w:rPr>
          <w:rFonts w:asciiTheme="majorBidi" w:hAnsiTheme="majorBidi" w:cstheme="majorBidi"/>
          <w:b/>
          <w:bCs/>
          <w:sz w:val="32"/>
          <w:szCs w:val="32"/>
        </w:rPr>
        <w:t>3</w:t>
      </w:r>
      <w:r>
        <w:rPr>
          <w:rFonts w:asciiTheme="majorBidi" w:hAnsiTheme="majorBidi" w:cstheme="majorBidi"/>
          <w:b/>
          <w:bCs/>
          <w:sz w:val="32"/>
          <w:szCs w:val="32"/>
        </w:rPr>
        <w:t xml:space="preserve"> </w:t>
      </w:r>
      <w:r>
        <w:rPr>
          <w:rFonts w:asciiTheme="majorBidi" w:hAnsiTheme="majorBidi" w:cstheme="majorBidi" w:hint="cs"/>
          <w:b/>
          <w:bCs/>
          <w:sz w:val="32"/>
          <w:szCs w:val="32"/>
          <w:cs/>
        </w:rPr>
        <w:t>การคิดคะแนน</w:t>
      </w:r>
    </w:p>
    <w:p w14:paraId="3A0F0409" w14:textId="77777777" w:rsidR="00C4090B" w:rsidRPr="006141EE" w:rsidRDefault="00C4090B" w:rsidP="00982A26">
      <w:pPr>
        <w:spacing w:line="240" w:lineRule="auto"/>
        <w:ind w:firstLine="900"/>
        <w:rPr>
          <w:rFonts w:asciiTheme="majorBidi" w:hAnsiTheme="majorBidi" w:cstheme="majorBidi"/>
          <w:sz w:val="32"/>
          <w:szCs w:val="32"/>
        </w:rPr>
      </w:pPr>
      <w:r w:rsidRPr="006141EE">
        <w:rPr>
          <w:rFonts w:asciiTheme="majorBidi" w:hAnsiTheme="majorBidi" w:cstheme="majorBidi"/>
          <w:sz w:val="32"/>
          <w:szCs w:val="32"/>
          <w:cs/>
        </w:rPr>
        <w:t>การคิดคะแนนในรอบจะแบ่งเป็นสองกรณีได้แก่</w:t>
      </w:r>
    </w:p>
    <w:p w14:paraId="6D1A9785" w14:textId="77777777" w:rsidR="00C4090B" w:rsidRPr="00A25D2C" w:rsidRDefault="00C4090B" w:rsidP="00A25D2C">
      <w:pPr>
        <w:pStyle w:val="a3"/>
        <w:numPr>
          <w:ilvl w:val="3"/>
          <w:numId w:val="22"/>
        </w:numPr>
        <w:spacing w:line="240" w:lineRule="auto"/>
        <w:rPr>
          <w:rFonts w:asciiTheme="majorBidi" w:hAnsiTheme="majorBidi" w:cstheme="majorBidi"/>
          <w:b/>
          <w:bCs/>
          <w:sz w:val="32"/>
          <w:szCs w:val="32"/>
        </w:rPr>
      </w:pPr>
      <w:r w:rsidRPr="00A25D2C">
        <w:rPr>
          <w:rFonts w:asciiTheme="majorBidi" w:hAnsiTheme="majorBidi" w:cstheme="majorBidi"/>
          <w:b/>
          <w:bCs/>
          <w:sz w:val="32"/>
          <w:szCs w:val="32"/>
        </w:rPr>
        <w:t xml:space="preserve">Declarer </w:t>
      </w:r>
      <w:r w:rsidRPr="00A25D2C">
        <w:rPr>
          <w:rFonts w:asciiTheme="majorBidi" w:hAnsiTheme="majorBidi" w:cstheme="majorBidi"/>
          <w:b/>
          <w:bCs/>
          <w:sz w:val="32"/>
          <w:szCs w:val="32"/>
          <w:cs/>
        </w:rPr>
        <w:t>ทำ</w:t>
      </w:r>
      <w:r w:rsidRPr="00A25D2C">
        <w:rPr>
          <w:rFonts w:asciiTheme="majorBidi" w:hAnsiTheme="majorBidi" w:cstheme="majorBidi"/>
          <w:b/>
          <w:bCs/>
          <w:sz w:val="32"/>
          <w:szCs w:val="32"/>
        </w:rPr>
        <w:t xml:space="preserve"> Contract </w:t>
      </w:r>
      <w:r w:rsidRPr="00A25D2C">
        <w:rPr>
          <w:rFonts w:asciiTheme="majorBidi" w:hAnsiTheme="majorBidi" w:cstheme="majorBidi"/>
          <w:b/>
          <w:bCs/>
          <w:sz w:val="32"/>
          <w:szCs w:val="32"/>
          <w:cs/>
        </w:rPr>
        <w:t>ได้สำเร็จ</w:t>
      </w:r>
      <w:r w:rsidRPr="00A25D2C">
        <w:rPr>
          <w:rFonts w:asciiTheme="majorBidi" w:hAnsiTheme="majorBidi" w:cstheme="majorBidi"/>
          <w:b/>
          <w:bCs/>
          <w:sz w:val="32"/>
          <w:szCs w:val="32"/>
        </w:rPr>
        <w:t xml:space="preserve"> (Successful Contract)</w:t>
      </w:r>
    </w:p>
    <w:p w14:paraId="3033C9BF" w14:textId="77777777" w:rsidR="00D77F08" w:rsidRDefault="00C4090B" w:rsidP="00982A26">
      <w:pPr>
        <w:spacing w:line="240" w:lineRule="auto"/>
        <w:ind w:left="1080" w:firstLine="540"/>
        <w:rPr>
          <w:rFonts w:asciiTheme="majorBidi" w:hAnsiTheme="majorBidi" w:cstheme="majorBidi" w:hint="cs"/>
          <w:sz w:val="32"/>
          <w:szCs w:val="32"/>
          <w:cs/>
        </w:rPr>
      </w:pPr>
      <w:r w:rsidRPr="006141EE">
        <w:rPr>
          <w:rFonts w:asciiTheme="majorBidi" w:hAnsiTheme="majorBidi" w:cstheme="majorBidi"/>
          <w:sz w:val="32"/>
          <w:szCs w:val="32"/>
          <w:cs/>
        </w:rPr>
        <w:t>ในกรณีนี้ผู้เล่นฝ่าย</w:t>
      </w:r>
      <w:r w:rsidRPr="006141EE">
        <w:rPr>
          <w:rFonts w:asciiTheme="majorBidi" w:hAnsiTheme="majorBidi" w:cstheme="majorBidi"/>
          <w:sz w:val="32"/>
          <w:szCs w:val="32"/>
        </w:rPr>
        <w:t xml:space="preserve"> Declarer </w:t>
      </w:r>
      <w:r w:rsidRPr="006141EE">
        <w:rPr>
          <w:rFonts w:asciiTheme="majorBidi" w:hAnsiTheme="majorBidi" w:cstheme="majorBidi"/>
          <w:sz w:val="32"/>
          <w:szCs w:val="32"/>
          <w:cs/>
        </w:rPr>
        <w:t>จะได้คะแนนโดย แบ่งการคิดคะแนนออกเป็นสา</w:t>
      </w:r>
      <w:r w:rsidR="001B087F">
        <w:rPr>
          <w:rFonts w:asciiTheme="majorBidi" w:hAnsiTheme="majorBidi" w:cstheme="majorBidi" w:hint="cs"/>
          <w:sz w:val="32"/>
          <w:szCs w:val="32"/>
          <w:cs/>
        </w:rPr>
        <w:t>ม</w:t>
      </w:r>
    </w:p>
    <w:p w14:paraId="4DCF64C0" w14:textId="77777777" w:rsidR="00C4090B" w:rsidRPr="006141EE" w:rsidRDefault="00C4090B" w:rsidP="00982A26">
      <w:pPr>
        <w:spacing w:line="240" w:lineRule="auto"/>
        <w:rPr>
          <w:rFonts w:asciiTheme="majorBidi" w:hAnsiTheme="majorBidi" w:cstheme="majorBidi"/>
          <w:sz w:val="32"/>
          <w:szCs w:val="32"/>
        </w:rPr>
      </w:pPr>
      <w:r w:rsidRPr="006141EE">
        <w:rPr>
          <w:rFonts w:asciiTheme="majorBidi" w:hAnsiTheme="majorBidi" w:cstheme="majorBidi"/>
          <w:sz w:val="32"/>
          <w:szCs w:val="32"/>
          <w:cs/>
        </w:rPr>
        <w:t>ส่วนได้แก่</w:t>
      </w:r>
    </w:p>
    <w:p w14:paraId="2858F4B7" w14:textId="77777777" w:rsidR="00C4090B" w:rsidRPr="006141EE" w:rsidRDefault="00C4090B" w:rsidP="00982A26">
      <w:pPr>
        <w:pStyle w:val="a3"/>
        <w:numPr>
          <w:ilvl w:val="0"/>
          <w:numId w:val="11"/>
        </w:numPr>
        <w:spacing w:line="240" w:lineRule="auto"/>
        <w:rPr>
          <w:rFonts w:asciiTheme="majorBidi" w:hAnsiTheme="majorBidi" w:cstheme="majorBidi"/>
          <w:sz w:val="32"/>
          <w:szCs w:val="32"/>
        </w:rPr>
      </w:pPr>
      <w:r w:rsidRPr="006141EE">
        <w:rPr>
          <w:rFonts w:asciiTheme="majorBidi" w:hAnsiTheme="majorBidi" w:cstheme="majorBidi"/>
          <w:sz w:val="32"/>
          <w:szCs w:val="32"/>
        </w:rPr>
        <w:t>Contract Points</w:t>
      </w:r>
    </w:p>
    <w:p w14:paraId="77B0D796" w14:textId="77777777" w:rsidR="001B087F" w:rsidRDefault="00C4090B" w:rsidP="00982A26">
      <w:pPr>
        <w:spacing w:line="240" w:lineRule="auto"/>
        <w:ind w:left="1440" w:firstLine="540"/>
        <w:rPr>
          <w:rFonts w:asciiTheme="majorBidi" w:hAnsiTheme="majorBidi" w:cstheme="majorBidi"/>
          <w:sz w:val="32"/>
          <w:szCs w:val="32"/>
        </w:rPr>
      </w:pPr>
      <w:r w:rsidRPr="006141EE">
        <w:rPr>
          <w:rFonts w:asciiTheme="majorBidi" w:hAnsiTheme="majorBidi" w:cstheme="majorBidi"/>
          <w:sz w:val="32"/>
          <w:szCs w:val="32"/>
          <w:cs/>
        </w:rPr>
        <w:t>การคิด</w:t>
      </w:r>
      <w:r w:rsidRPr="006141EE">
        <w:rPr>
          <w:rFonts w:asciiTheme="majorBidi" w:hAnsiTheme="majorBidi" w:cstheme="majorBidi"/>
          <w:sz w:val="32"/>
          <w:szCs w:val="32"/>
        </w:rPr>
        <w:t xml:space="preserve"> Contract Points</w:t>
      </w:r>
      <w:r w:rsidRPr="006141EE">
        <w:rPr>
          <w:rFonts w:asciiTheme="majorBidi" w:hAnsiTheme="majorBidi" w:cstheme="majorBidi"/>
          <w:sz w:val="32"/>
          <w:szCs w:val="32"/>
          <w:cs/>
        </w:rPr>
        <w:t xml:space="preserve"> จะได้จากการนำจำนวน</w:t>
      </w:r>
      <w:r w:rsidRPr="006141EE">
        <w:rPr>
          <w:rFonts w:asciiTheme="majorBidi" w:hAnsiTheme="majorBidi" w:cstheme="majorBidi"/>
          <w:sz w:val="32"/>
          <w:szCs w:val="32"/>
        </w:rPr>
        <w:t xml:space="preserve"> Made </w:t>
      </w:r>
      <w:r w:rsidRPr="006141EE">
        <w:rPr>
          <w:rFonts w:asciiTheme="majorBidi" w:hAnsiTheme="majorBidi" w:cstheme="majorBidi"/>
          <w:sz w:val="32"/>
          <w:szCs w:val="32"/>
          <w:cs/>
        </w:rPr>
        <w:t>ที่ต้องทำของ</w:t>
      </w:r>
      <w:r w:rsidRPr="006141EE">
        <w:rPr>
          <w:rFonts w:asciiTheme="majorBidi" w:hAnsiTheme="majorBidi" w:cstheme="majorBidi"/>
          <w:sz w:val="32"/>
          <w:szCs w:val="32"/>
        </w:rPr>
        <w:t xml:space="preserve"> Contract</w:t>
      </w:r>
    </w:p>
    <w:p w14:paraId="564B7DCB" w14:textId="77777777" w:rsidR="00C4090B" w:rsidRPr="006141EE" w:rsidRDefault="00C4090B" w:rsidP="00982A26">
      <w:pPr>
        <w:spacing w:line="240" w:lineRule="auto"/>
        <w:rPr>
          <w:rFonts w:asciiTheme="majorBidi" w:hAnsiTheme="majorBidi" w:cstheme="majorBidi"/>
          <w:sz w:val="32"/>
          <w:szCs w:val="32"/>
        </w:rPr>
      </w:pPr>
      <w:r w:rsidRPr="006141EE">
        <w:rPr>
          <w:rFonts w:asciiTheme="majorBidi" w:hAnsiTheme="majorBidi" w:cstheme="majorBidi"/>
          <w:sz w:val="32"/>
          <w:szCs w:val="32"/>
          <w:cs/>
        </w:rPr>
        <w:t>มาคูณกับ</w:t>
      </w:r>
      <w:r w:rsidRPr="006141EE">
        <w:rPr>
          <w:rFonts w:asciiTheme="majorBidi" w:hAnsiTheme="majorBidi" w:cstheme="majorBidi"/>
          <w:sz w:val="32"/>
          <w:szCs w:val="32"/>
        </w:rPr>
        <w:t xml:space="preserve"> Suit-Multiplier  </w:t>
      </w:r>
      <w:r w:rsidRPr="006141EE">
        <w:rPr>
          <w:rFonts w:asciiTheme="majorBidi" w:hAnsiTheme="majorBidi" w:cstheme="majorBidi"/>
          <w:sz w:val="32"/>
          <w:szCs w:val="32"/>
          <w:cs/>
        </w:rPr>
        <w:t>โดย</w:t>
      </w:r>
      <w:r w:rsidRPr="006141EE">
        <w:rPr>
          <w:rFonts w:asciiTheme="majorBidi" w:hAnsiTheme="majorBidi" w:cstheme="majorBidi"/>
          <w:sz w:val="32"/>
          <w:szCs w:val="32"/>
        </w:rPr>
        <w:t xml:space="preserve"> Suit-Multiplier </w:t>
      </w:r>
      <w:r w:rsidRPr="006141EE">
        <w:rPr>
          <w:rFonts w:asciiTheme="majorBidi" w:hAnsiTheme="majorBidi" w:cstheme="majorBidi"/>
          <w:sz w:val="32"/>
          <w:szCs w:val="32"/>
          <w:cs/>
        </w:rPr>
        <w:t>มีดังนี้</w:t>
      </w:r>
    </w:p>
    <w:p w14:paraId="2925A898" w14:textId="77777777" w:rsidR="00C4090B" w:rsidRPr="006141EE" w:rsidRDefault="00B6343D" w:rsidP="00982A26">
      <w:pPr>
        <w:pStyle w:val="a3"/>
        <w:numPr>
          <w:ilvl w:val="0"/>
          <w:numId w:val="6"/>
        </w:numPr>
        <w:spacing w:line="240" w:lineRule="auto"/>
        <w:ind w:hanging="180"/>
        <w:rPr>
          <w:rFonts w:asciiTheme="majorBidi" w:hAnsiTheme="majorBidi" w:cstheme="majorBidi"/>
          <w:sz w:val="32"/>
          <w:szCs w:val="32"/>
        </w:rPr>
      </w:pPr>
      <w:r>
        <w:rPr>
          <w:rFonts w:asciiTheme="majorBidi" w:hAnsiTheme="majorBidi" w:cstheme="majorBidi"/>
          <w:sz w:val="32"/>
          <w:szCs w:val="32"/>
        </w:rPr>
        <w:t xml:space="preserve">   </w:t>
      </w:r>
      <w:r w:rsidR="00C4090B" w:rsidRPr="006141EE">
        <w:rPr>
          <w:rFonts w:asciiTheme="majorBidi" w:hAnsiTheme="majorBidi" w:cstheme="majorBidi"/>
          <w:sz w:val="32"/>
          <w:szCs w:val="32"/>
        </w:rPr>
        <w:t>Minor</w:t>
      </w:r>
      <w:r w:rsidR="00C4090B" w:rsidRPr="006141EE">
        <w:rPr>
          <w:rFonts w:asciiTheme="majorBidi" w:hAnsiTheme="majorBidi" w:cstheme="majorBidi"/>
          <w:sz w:val="32"/>
          <w:szCs w:val="32"/>
          <w:cs/>
        </w:rPr>
        <w:t xml:space="preserve"> </w:t>
      </w:r>
      <w:r w:rsidR="00C4090B" w:rsidRPr="006141EE">
        <w:rPr>
          <w:rFonts w:asciiTheme="majorBidi" w:hAnsiTheme="majorBidi" w:cstheme="majorBidi"/>
          <w:sz w:val="32"/>
          <w:szCs w:val="32"/>
        </w:rPr>
        <w:t xml:space="preserve">Trump </w:t>
      </w:r>
      <w:r w:rsidR="00C4090B" w:rsidRPr="006141EE">
        <w:rPr>
          <w:rFonts w:asciiTheme="majorBidi" w:hAnsiTheme="majorBidi" w:cstheme="majorBidi"/>
          <w:sz w:val="32"/>
          <w:szCs w:val="32"/>
          <w:cs/>
        </w:rPr>
        <w:t>ได้</w:t>
      </w:r>
      <w:r w:rsidR="00C4090B" w:rsidRPr="006141EE">
        <w:rPr>
          <w:rFonts w:asciiTheme="majorBidi" w:hAnsiTheme="majorBidi" w:cstheme="majorBidi"/>
          <w:sz w:val="32"/>
          <w:szCs w:val="32"/>
        </w:rPr>
        <w:t xml:space="preserve"> Made </w:t>
      </w:r>
      <w:r w:rsidR="00C4090B" w:rsidRPr="006141EE">
        <w:rPr>
          <w:rFonts w:asciiTheme="majorBidi" w:hAnsiTheme="majorBidi" w:cstheme="majorBidi"/>
          <w:sz w:val="32"/>
          <w:szCs w:val="32"/>
          <w:cs/>
        </w:rPr>
        <w:t>ละ 20 คะแนน</w:t>
      </w:r>
    </w:p>
    <w:p w14:paraId="24C18C83" w14:textId="77777777" w:rsidR="00C4090B" w:rsidRPr="006141EE" w:rsidRDefault="00B6343D" w:rsidP="00982A26">
      <w:pPr>
        <w:pStyle w:val="a3"/>
        <w:numPr>
          <w:ilvl w:val="0"/>
          <w:numId w:val="6"/>
        </w:numPr>
        <w:spacing w:line="240" w:lineRule="auto"/>
        <w:ind w:hanging="180"/>
        <w:rPr>
          <w:rFonts w:asciiTheme="majorBidi" w:hAnsiTheme="majorBidi" w:cstheme="majorBidi"/>
          <w:sz w:val="32"/>
          <w:szCs w:val="32"/>
        </w:rPr>
      </w:pPr>
      <w:r>
        <w:rPr>
          <w:rFonts w:asciiTheme="majorBidi" w:hAnsiTheme="majorBidi" w:cstheme="majorBidi"/>
          <w:sz w:val="32"/>
          <w:szCs w:val="32"/>
        </w:rPr>
        <w:t xml:space="preserve">   </w:t>
      </w:r>
      <w:r w:rsidR="00C4090B" w:rsidRPr="006141EE">
        <w:rPr>
          <w:rFonts w:asciiTheme="majorBidi" w:hAnsiTheme="majorBidi" w:cstheme="majorBidi"/>
          <w:sz w:val="32"/>
          <w:szCs w:val="32"/>
        </w:rPr>
        <w:t xml:space="preserve">Major Trump </w:t>
      </w:r>
      <w:r w:rsidR="00C4090B" w:rsidRPr="006141EE">
        <w:rPr>
          <w:rFonts w:asciiTheme="majorBidi" w:hAnsiTheme="majorBidi" w:cstheme="majorBidi"/>
          <w:sz w:val="32"/>
          <w:szCs w:val="32"/>
          <w:cs/>
        </w:rPr>
        <w:t xml:space="preserve">ได้ </w:t>
      </w:r>
      <w:r w:rsidR="00C4090B" w:rsidRPr="006141EE">
        <w:rPr>
          <w:rFonts w:asciiTheme="majorBidi" w:hAnsiTheme="majorBidi" w:cstheme="majorBidi"/>
          <w:sz w:val="32"/>
          <w:szCs w:val="32"/>
        </w:rPr>
        <w:t xml:space="preserve">Made </w:t>
      </w:r>
      <w:r w:rsidR="00C4090B" w:rsidRPr="006141EE">
        <w:rPr>
          <w:rFonts w:asciiTheme="majorBidi" w:hAnsiTheme="majorBidi" w:cstheme="majorBidi"/>
          <w:sz w:val="32"/>
          <w:szCs w:val="32"/>
          <w:cs/>
        </w:rPr>
        <w:t>ละ 30 คะแนน</w:t>
      </w:r>
    </w:p>
    <w:p w14:paraId="30384765" w14:textId="77777777" w:rsidR="00C4090B" w:rsidRPr="006141EE" w:rsidRDefault="00B6343D" w:rsidP="00982A26">
      <w:pPr>
        <w:pStyle w:val="a3"/>
        <w:numPr>
          <w:ilvl w:val="0"/>
          <w:numId w:val="6"/>
        </w:numPr>
        <w:spacing w:line="240" w:lineRule="auto"/>
        <w:ind w:hanging="180"/>
        <w:rPr>
          <w:rFonts w:asciiTheme="majorBidi" w:hAnsiTheme="majorBidi" w:cstheme="majorBidi"/>
          <w:sz w:val="32"/>
          <w:szCs w:val="32"/>
        </w:rPr>
      </w:pPr>
      <w:r>
        <w:rPr>
          <w:rFonts w:asciiTheme="majorBidi" w:hAnsiTheme="majorBidi" w:cstheme="majorBidi"/>
          <w:sz w:val="32"/>
          <w:szCs w:val="32"/>
        </w:rPr>
        <w:t xml:space="preserve">   </w:t>
      </w:r>
      <w:r w:rsidR="00C4090B" w:rsidRPr="006141EE">
        <w:rPr>
          <w:rFonts w:asciiTheme="majorBidi" w:hAnsiTheme="majorBidi" w:cstheme="majorBidi"/>
          <w:sz w:val="32"/>
          <w:szCs w:val="32"/>
        </w:rPr>
        <w:t xml:space="preserve">No Trump </w:t>
      </w:r>
      <w:r w:rsidR="00C4090B" w:rsidRPr="006141EE">
        <w:rPr>
          <w:rFonts w:asciiTheme="majorBidi" w:hAnsiTheme="majorBidi" w:cstheme="majorBidi"/>
          <w:sz w:val="32"/>
          <w:szCs w:val="32"/>
          <w:cs/>
        </w:rPr>
        <w:t>ได้</w:t>
      </w:r>
      <w:r w:rsidR="00C4090B" w:rsidRPr="006141EE">
        <w:rPr>
          <w:rFonts w:asciiTheme="majorBidi" w:hAnsiTheme="majorBidi" w:cstheme="majorBidi"/>
          <w:sz w:val="32"/>
          <w:szCs w:val="32"/>
        </w:rPr>
        <w:t xml:space="preserve"> Made </w:t>
      </w:r>
      <w:r w:rsidR="00C4090B" w:rsidRPr="006141EE">
        <w:rPr>
          <w:rFonts w:asciiTheme="majorBidi" w:hAnsiTheme="majorBidi" w:cstheme="majorBidi"/>
          <w:sz w:val="32"/>
          <w:szCs w:val="32"/>
          <w:cs/>
        </w:rPr>
        <w:t>แรก 40 คะแนน และ</w:t>
      </w:r>
      <w:r w:rsidR="00C4090B" w:rsidRPr="006141EE">
        <w:rPr>
          <w:rFonts w:asciiTheme="majorBidi" w:hAnsiTheme="majorBidi" w:cstheme="majorBidi"/>
          <w:sz w:val="32"/>
          <w:szCs w:val="32"/>
        </w:rPr>
        <w:t xml:space="preserve"> Made </w:t>
      </w:r>
      <w:r w:rsidR="00C4090B" w:rsidRPr="006141EE">
        <w:rPr>
          <w:rFonts w:asciiTheme="majorBidi" w:hAnsiTheme="majorBidi" w:cstheme="majorBidi"/>
          <w:sz w:val="32"/>
          <w:szCs w:val="32"/>
          <w:cs/>
        </w:rPr>
        <w:t>ถัดไป</w:t>
      </w:r>
      <w:r w:rsidR="00C4090B" w:rsidRPr="006141EE">
        <w:rPr>
          <w:rFonts w:asciiTheme="majorBidi" w:hAnsiTheme="majorBidi" w:cstheme="majorBidi"/>
          <w:sz w:val="32"/>
          <w:szCs w:val="32"/>
        </w:rPr>
        <w:t xml:space="preserve"> Made </w:t>
      </w:r>
      <w:r w:rsidR="00C4090B" w:rsidRPr="006141EE">
        <w:rPr>
          <w:rFonts w:asciiTheme="majorBidi" w:hAnsiTheme="majorBidi" w:cstheme="majorBidi"/>
          <w:sz w:val="32"/>
          <w:szCs w:val="32"/>
          <w:cs/>
        </w:rPr>
        <w:t>ละ 30 คะแนน</w:t>
      </w:r>
    </w:p>
    <w:p w14:paraId="7A17C44E" w14:textId="77777777" w:rsidR="00C4090B" w:rsidRPr="006141EE" w:rsidRDefault="00C4090B" w:rsidP="00982A26">
      <w:pPr>
        <w:spacing w:line="240" w:lineRule="auto"/>
        <w:ind w:firstLine="1980"/>
        <w:rPr>
          <w:rFonts w:asciiTheme="majorBidi" w:hAnsiTheme="majorBidi" w:cstheme="majorBidi"/>
          <w:sz w:val="32"/>
          <w:szCs w:val="32"/>
          <w:cs/>
        </w:rPr>
      </w:pPr>
      <w:r w:rsidRPr="006141EE">
        <w:rPr>
          <w:rFonts w:asciiTheme="majorBidi" w:hAnsiTheme="majorBidi" w:cstheme="majorBidi"/>
          <w:sz w:val="32"/>
          <w:szCs w:val="32"/>
          <w:cs/>
        </w:rPr>
        <w:t xml:space="preserve">โดย </w:t>
      </w:r>
      <w:r w:rsidRPr="006141EE">
        <w:rPr>
          <w:rFonts w:asciiTheme="majorBidi" w:hAnsiTheme="majorBidi" w:cstheme="majorBidi"/>
          <w:sz w:val="32"/>
          <w:szCs w:val="32"/>
        </w:rPr>
        <w:t xml:space="preserve">Contract Score </w:t>
      </w:r>
      <w:r w:rsidRPr="006141EE">
        <w:rPr>
          <w:rFonts w:asciiTheme="majorBidi" w:hAnsiTheme="majorBidi" w:cstheme="majorBidi"/>
          <w:sz w:val="32"/>
          <w:szCs w:val="32"/>
          <w:cs/>
        </w:rPr>
        <w:t xml:space="preserve">จะไม่นำ </w:t>
      </w:r>
      <w:r w:rsidRPr="006141EE">
        <w:rPr>
          <w:rFonts w:asciiTheme="majorBidi" w:hAnsiTheme="majorBidi" w:cstheme="majorBidi"/>
          <w:sz w:val="32"/>
          <w:szCs w:val="32"/>
        </w:rPr>
        <w:t xml:space="preserve">Vulnerable </w:t>
      </w:r>
      <w:r w:rsidRPr="006141EE">
        <w:rPr>
          <w:rFonts w:asciiTheme="majorBidi" w:hAnsiTheme="majorBidi" w:cstheme="majorBidi"/>
          <w:sz w:val="32"/>
          <w:szCs w:val="32"/>
          <w:cs/>
        </w:rPr>
        <w:t>มาคิดคำนวณด้วย</w:t>
      </w:r>
      <w:r w:rsidRPr="006141EE">
        <w:rPr>
          <w:rFonts w:asciiTheme="majorBidi" w:hAnsiTheme="majorBidi" w:cstheme="majorBidi"/>
          <w:sz w:val="32"/>
          <w:szCs w:val="32"/>
        </w:rPr>
        <w:t xml:space="preserve"> </w:t>
      </w:r>
      <w:r w:rsidRPr="006141EE">
        <w:rPr>
          <w:rFonts w:asciiTheme="majorBidi" w:hAnsiTheme="majorBidi" w:cstheme="majorBidi"/>
          <w:sz w:val="32"/>
          <w:szCs w:val="32"/>
          <w:cs/>
        </w:rPr>
        <w:t xml:space="preserve">แต่ยังคำนวณตาม </w:t>
      </w:r>
      <w:r w:rsidRPr="006141EE">
        <w:rPr>
          <w:rFonts w:asciiTheme="majorBidi" w:hAnsiTheme="majorBidi" w:cstheme="majorBidi"/>
          <w:sz w:val="32"/>
          <w:szCs w:val="32"/>
        </w:rPr>
        <w:t xml:space="preserve">Double </w:t>
      </w:r>
      <w:r w:rsidRPr="006141EE">
        <w:rPr>
          <w:rFonts w:asciiTheme="majorBidi" w:hAnsiTheme="majorBidi" w:cstheme="majorBidi"/>
          <w:sz w:val="32"/>
          <w:szCs w:val="32"/>
          <w:cs/>
        </w:rPr>
        <w:t xml:space="preserve">และ </w:t>
      </w:r>
      <w:r w:rsidRPr="006141EE">
        <w:rPr>
          <w:rFonts w:asciiTheme="majorBidi" w:hAnsiTheme="majorBidi" w:cstheme="majorBidi"/>
          <w:sz w:val="32"/>
          <w:szCs w:val="32"/>
        </w:rPr>
        <w:t xml:space="preserve">Redouble </w:t>
      </w:r>
      <w:r w:rsidRPr="006141EE">
        <w:rPr>
          <w:rFonts w:asciiTheme="majorBidi" w:hAnsiTheme="majorBidi" w:cstheme="majorBidi"/>
          <w:sz w:val="32"/>
          <w:szCs w:val="32"/>
          <w:cs/>
        </w:rPr>
        <w:t>ได้อยู่โดย คะแนนที่ได้จะเป็น</w:t>
      </w:r>
      <w:r w:rsidRPr="006141EE">
        <w:rPr>
          <w:rFonts w:asciiTheme="majorBidi" w:hAnsiTheme="majorBidi" w:cstheme="majorBidi"/>
          <w:sz w:val="32"/>
          <w:szCs w:val="32"/>
        </w:rPr>
        <w:t xml:space="preserve"> 2 </w:t>
      </w:r>
      <w:r w:rsidRPr="006141EE">
        <w:rPr>
          <w:rFonts w:asciiTheme="majorBidi" w:hAnsiTheme="majorBidi" w:cstheme="majorBidi"/>
          <w:sz w:val="32"/>
          <w:szCs w:val="32"/>
          <w:cs/>
        </w:rPr>
        <w:t>เท่าเมื่อมีการ</w:t>
      </w:r>
      <w:r w:rsidRPr="006141EE">
        <w:rPr>
          <w:rFonts w:asciiTheme="majorBidi" w:hAnsiTheme="majorBidi" w:cstheme="majorBidi"/>
          <w:sz w:val="32"/>
          <w:szCs w:val="32"/>
        </w:rPr>
        <w:t xml:space="preserve"> Double </w:t>
      </w:r>
      <w:r w:rsidRPr="006141EE">
        <w:rPr>
          <w:rFonts w:asciiTheme="majorBidi" w:hAnsiTheme="majorBidi" w:cstheme="majorBidi"/>
          <w:sz w:val="32"/>
          <w:szCs w:val="32"/>
          <w:cs/>
        </w:rPr>
        <w:t>และเป็น 4 เท่าเมื่อมีการ</w:t>
      </w:r>
      <w:r w:rsidRPr="006141EE">
        <w:rPr>
          <w:rFonts w:asciiTheme="majorBidi" w:hAnsiTheme="majorBidi" w:cstheme="majorBidi"/>
          <w:sz w:val="32"/>
          <w:szCs w:val="32"/>
        </w:rPr>
        <w:t xml:space="preserve"> Redouble </w:t>
      </w:r>
      <w:r w:rsidRPr="006141EE">
        <w:rPr>
          <w:rFonts w:asciiTheme="majorBidi" w:hAnsiTheme="majorBidi" w:cstheme="majorBidi"/>
          <w:sz w:val="32"/>
          <w:szCs w:val="32"/>
          <w:cs/>
        </w:rPr>
        <w:t>เกิดขึ้น</w:t>
      </w:r>
    </w:p>
    <w:p w14:paraId="7CD2E3A3" w14:textId="77777777" w:rsidR="00C4090B" w:rsidRPr="0070490B" w:rsidRDefault="00C4090B" w:rsidP="00982A26">
      <w:pPr>
        <w:pStyle w:val="a3"/>
        <w:numPr>
          <w:ilvl w:val="0"/>
          <w:numId w:val="11"/>
        </w:numPr>
        <w:spacing w:line="240" w:lineRule="auto"/>
        <w:rPr>
          <w:rFonts w:asciiTheme="majorBidi" w:hAnsiTheme="majorBidi" w:cstheme="majorBidi"/>
          <w:sz w:val="32"/>
          <w:szCs w:val="32"/>
        </w:rPr>
      </w:pPr>
      <w:r w:rsidRPr="0070490B">
        <w:rPr>
          <w:rFonts w:asciiTheme="majorBidi" w:hAnsiTheme="majorBidi" w:cstheme="majorBidi"/>
          <w:sz w:val="32"/>
          <w:szCs w:val="32"/>
        </w:rPr>
        <w:t>Overtrick Points</w:t>
      </w:r>
    </w:p>
    <w:p w14:paraId="4173D56F" w14:textId="77777777" w:rsidR="00C4090B" w:rsidRPr="006141EE" w:rsidRDefault="00C4090B" w:rsidP="00982A26">
      <w:pPr>
        <w:spacing w:line="240" w:lineRule="auto"/>
        <w:ind w:firstLine="1980"/>
        <w:rPr>
          <w:rFonts w:asciiTheme="majorBidi" w:hAnsiTheme="majorBidi" w:cstheme="majorBidi"/>
          <w:sz w:val="32"/>
          <w:szCs w:val="32"/>
        </w:rPr>
      </w:pPr>
      <w:r w:rsidRPr="006141EE">
        <w:rPr>
          <w:rFonts w:asciiTheme="majorBidi" w:hAnsiTheme="majorBidi" w:cstheme="majorBidi"/>
          <w:sz w:val="32"/>
          <w:szCs w:val="32"/>
          <w:cs/>
        </w:rPr>
        <w:t>การคิด</w:t>
      </w:r>
      <w:r w:rsidRPr="006141EE">
        <w:rPr>
          <w:rFonts w:asciiTheme="majorBidi" w:hAnsiTheme="majorBidi" w:cstheme="majorBidi"/>
          <w:sz w:val="32"/>
          <w:szCs w:val="32"/>
        </w:rPr>
        <w:t xml:space="preserve"> Overtrick Points </w:t>
      </w:r>
      <w:r w:rsidRPr="006141EE">
        <w:rPr>
          <w:rFonts w:asciiTheme="majorBidi" w:hAnsiTheme="majorBidi" w:cstheme="majorBidi"/>
          <w:sz w:val="32"/>
          <w:szCs w:val="32"/>
          <w:cs/>
        </w:rPr>
        <w:t>จะคิดจากจำนวน</w:t>
      </w:r>
      <w:r w:rsidRPr="006141EE">
        <w:rPr>
          <w:rFonts w:asciiTheme="majorBidi" w:hAnsiTheme="majorBidi" w:cstheme="majorBidi"/>
          <w:sz w:val="32"/>
          <w:szCs w:val="32"/>
        </w:rPr>
        <w:t xml:space="preserve"> Trick </w:t>
      </w:r>
      <w:r w:rsidRPr="006141EE">
        <w:rPr>
          <w:rFonts w:asciiTheme="majorBidi" w:hAnsiTheme="majorBidi" w:cstheme="majorBidi"/>
          <w:sz w:val="32"/>
          <w:szCs w:val="32"/>
          <w:cs/>
        </w:rPr>
        <w:t>ที่ทำได้เกินกว่าที่ประกาศไว้ใน</w:t>
      </w:r>
      <w:r w:rsidRPr="006141EE">
        <w:rPr>
          <w:rFonts w:asciiTheme="majorBidi" w:hAnsiTheme="majorBidi" w:cstheme="majorBidi"/>
          <w:sz w:val="32"/>
          <w:szCs w:val="32"/>
        </w:rPr>
        <w:t xml:space="preserve"> Contract </w:t>
      </w:r>
      <w:r w:rsidRPr="006141EE">
        <w:rPr>
          <w:rFonts w:asciiTheme="majorBidi" w:hAnsiTheme="majorBidi" w:cstheme="majorBidi"/>
          <w:sz w:val="32"/>
          <w:szCs w:val="32"/>
          <w:cs/>
        </w:rPr>
        <w:t>โดยแบ่งเป็น 3 ประเภท คิดตามการเกิด</w:t>
      </w:r>
      <w:r w:rsidRPr="006141EE">
        <w:rPr>
          <w:rFonts w:asciiTheme="majorBidi" w:hAnsiTheme="majorBidi" w:cstheme="majorBidi"/>
          <w:sz w:val="32"/>
          <w:szCs w:val="32"/>
        </w:rPr>
        <w:t xml:space="preserve"> Double </w:t>
      </w:r>
      <w:r w:rsidRPr="006141EE">
        <w:rPr>
          <w:rFonts w:asciiTheme="majorBidi" w:hAnsiTheme="majorBidi" w:cstheme="majorBidi"/>
          <w:sz w:val="32"/>
          <w:szCs w:val="32"/>
          <w:cs/>
        </w:rPr>
        <w:t>และ</w:t>
      </w:r>
      <w:r w:rsidRPr="006141EE">
        <w:rPr>
          <w:rFonts w:asciiTheme="majorBidi" w:hAnsiTheme="majorBidi" w:cstheme="majorBidi"/>
          <w:sz w:val="32"/>
          <w:szCs w:val="32"/>
        </w:rPr>
        <w:t xml:space="preserve"> Redouble</w:t>
      </w:r>
      <w:r w:rsidRPr="006141EE">
        <w:rPr>
          <w:rFonts w:asciiTheme="majorBidi" w:hAnsiTheme="majorBidi" w:cstheme="majorBidi"/>
          <w:sz w:val="32"/>
          <w:szCs w:val="32"/>
          <w:cs/>
        </w:rPr>
        <w:t xml:space="preserve"> ดังนี้</w:t>
      </w:r>
    </w:p>
    <w:p w14:paraId="13CFC87C" w14:textId="77777777" w:rsidR="00C4090B" w:rsidRPr="006141EE" w:rsidRDefault="0086337E" w:rsidP="00982A26">
      <w:pPr>
        <w:pStyle w:val="a3"/>
        <w:numPr>
          <w:ilvl w:val="0"/>
          <w:numId w:val="7"/>
        </w:numPr>
        <w:spacing w:line="240" w:lineRule="auto"/>
        <w:ind w:left="0" w:firstLine="1980"/>
        <w:rPr>
          <w:rFonts w:asciiTheme="majorBidi" w:hAnsiTheme="majorBidi" w:cstheme="majorBidi"/>
          <w:sz w:val="32"/>
          <w:szCs w:val="32"/>
        </w:rPr>
      </w:pPr>
      <w:r>
        <w:rPr>
          <w:rFonts w:asciiTheme="majorBidi" w:hAnsiTheme="majorBidi" w:cstheme="majorBidi"/>
          <w:sz w:val="32"/>
          <w:szCs w:val="32"/>
        </w:rPr>
        <w:t xml:space="preserve">   </w:t>
      </w:r>
      <w:r w:rsidR="00C4090B" w:rsidRPr="006141EE">
        <w:rPr>
          <w:rFonts w:asciiTheme="majorBidi" w:hAnsiTheme="majorBidi" w:cstheme="majorBidi"/>
          <w:sz w:val="32"/>
          <w:szCs w:val="32"/>
          <w:cs/>
        </w:rPr>
        <w:t xml:space="preserve">กรณีไม่มี </w:t>
      </w:r>
      <w:r w:rsidR="00C4090B" w:rsidRPr="006141EE">
        <w:rPr>
          <w:rFonts w:asciiTheme="majorBidi" w:hAnsiTheme="majorBidi" w:cstheme="majorBidi"/>
          <w:sz w:val="32"/>
          <w:szCs w:val="32"/>
        </w:rPr>
        <w:t xml:space="preserve">Double </w:t>
      </w:r>
      <w:r w:rsidR="00C4090B" w:rsidRPr="006141EE">
        <w:rPr>
          <w:rFonts w:asciiTheme="majorBidi" w:hAnsiTheme="majorBidi" w:cstheme="majorBidi"/>
          <w:sz w:val="32"/>
          <w:szCs w:val="32"/>
          <w:cs/>
        </w:rPr>
        <w:t>และ</w:t>
      </w:r>
      <w:r w:rsidR="00C4090B" w:rsidRPr="006141EE">
        <w:rPr>
          <w:rFonts w:asciiTheme="majorBidi" w:hAnsiTheme="majorBidi" w:cstheme="majorBidi"/>
          <w:sz w:val="32"/>
          <w:szCs w:val="32"/>
        </w:rPr>
        <w:t xml:space="preserve"> Redouble </w:t>
      </w:r>
      <w:r w:rsidR="00C4090B" w:rsidRPr="006141EE">
        <w:rPr>
          <w:rFonts w:asciiTheme="majorBidi" w:hAnsiTheme="majorBidi" w:cstheme="majorBidi"/>
          <w:sz w:val="32"/>
          <w:szCs w:val="32"/>
          <w:cs/>
        </w:rPr>
        <w:t xml:space="preserve">จะคิดคะแนนคล้ายกับ </w:t>
      </w:r>
      <w:r w:rsidR="00C4090B" w:rsidRPr="006141EE">
        <w:rPr>
          <w:rFonts w:asciiTheme="majorBidi" w:hAnsiTheme="majorBidi" w:cstheme="majorBidi"/>
          <w:sz w:val="32"/>
          <w:szCs w:val="32"/>
        </w:rPr>
        <w:t>Contract Points</w:t>
      </w:r>
      <w:r w:rsidR="00C4090B" w:rsidRPr="006141EE">
        <w:rPr>
          <w:rFonts w:asciiTheme="majorBidi" w:hAnsiTheme="majorBidi" w:cstheme="majorBidi"/>
          <w:sz w:val="32"/>
          <w:szCs w:val="32"/>
          <w:cs/>
        </w:rPr>
        <w:t xml:space="preserve"> โดย</w:t>
      </w:r>
    </w:p>
    <w:p w14:paraId="254B09A0" w14:textId="77777777" w:rsidR="00C4090B" w:rsidRPr="006141EE" w:rsidRDefault="00C4090B" w:rsidP="00982A26">
      <w:pPr>
        <w:pStyle w:val="a3"/>
        <w:numPr>
          <w:ilvl w:val="1"/>
          <w:numId w:val="7"/>
        </w:numPr>
        <w:spacing w:line="240" w:lineRule="auto"/>
        <w:ind w:left="2610" w:hanging="270"/>
        <w:rPr>
          <w:rFonts w:asciiTheme="majorBidi" w:hAnsiTheme="majorBidi" w:cstheme="majorBidi"/>
          <w:sz w:val="32"/>
          <w:szCs w:val="32"/>
        </w:rPr>
      </w:pPr>
      <w:r w:rsidRPr="006141EE">
        <w:rPr>
          <w:rFonts w:asciiTheme="majorBidi" w:hAnsiTheme="majorBidi" w:cstheme="majorBidi"/>
          <w:sz w:val="32"/>
          <w:szCs w:val="32"/>
        </w:rPr>
        <w:t>Minor</w:t>
      </w:r>
      <w:r w:rsidRPr="006141EE">
        <w:rPr>
          <w:rFonts w:asciiTheme="majorBidi" w:hAnsiTheme="majorBidi" w:cstheme="majorBidi"/>
          <w:sz w:val="32"/>
          <w:szCs w:val="32"/>
          <w:cs/>
        </w:rPr>
        <w:t xml:space="preserve"> </w:t>
      </w:r>
      <w:r w:rsidRPr="006141EE">
        <w:rPr>
          <w:rFonts w:asciiTheme="majorBidi" w:hAnsiTheme="majorBidi" w:cstheme="majorBidi"/>
          <w:sz w:val="32"/>
          <w:szCs w:val="32"/>
        </w:rPr>
        <w:t xml:space="preserve">Trump </w:t>
      </w:r>
      <w:r w:rsidRPr="006141EE">
        <w:rPr>
          <w:rFonts w:asciiTheme="majorBidi" w:hAnsiTheme="majorBidi" w:cstheme="majorBidi"/>
          <w:sz w:val="32"/>
          <w:szCs w:val="32"/>
          <w:cs/>
        </w:rPr>
        <w:t>ได้</w:t>
      </w:r>
      <w:r w:rsidRPr="006141EE">
        <w:rPr>
          <w:rFonts w:asciiTheme="majorBidi" w:hAnsiTheme="majorBidi" w:cstheme="majorBidi"/>
          <w:sz w:val="32"/>
          <w:szCs w:val="32"/>
        </w:rPr>
        <w:t xml:space="preserve"> Trick </w:t>
      </w:r>
      <w:r w:rsidRPr="006141EE">
        <w:rPr>
          <w:rFonts w:asciiTheme="majorBidi" w:hAnsiTheme="majorBidi" w:cstheme="majorBidi"/>
          <w:sz w:val="32"/>
          <w:szCs w:val="32"/>
          <w:cs/>
        </w:rPr>
        <w:t>ละ 20 คะแนน</w:t>
      </w:r>
    </w:p>
    <w:p w14:paraId="4ABD0B07" w14:textId="77777777" w:rsidR="00C4090B" w:rsidRPr="006141EE" w:rsidRDefault="00C4090B" w:rsidP="00982A26">
      <w:pPr>
        <w:pStyle w:val="a3"/>
        <w:numPr>
          <w:ilvl w:val="1"/>
          <w:numId w:val="7"/>
        </w:numPr>
        <w:spacing w:line="240" w:lineRule="auto"/>
        <w:ind w:left="2610" w:hanging="270"/>
        <w:rPr>
          <w:rFonts w:asciiTheme="majorBidi" w:hAnsiTheme="majorBidi" w:cstheme="majorBidi"/>
          <w:sz w:val="32"/>
          <w:szCs w:val="32"/>
        </w:rPr>
      </w:pPr>
      <w:r w:rsidRPr="006141EE">
        <w:rPr>
          <w:rFonts w:asciiTheme="majorBidi" w:hAnsiTheme="majorBidi" w:cstheme="majorBidi"/>
          <w:sz w:val="32"/>
          <w:szCs w:val="32"/>
        </w:rPr>
        <w:t>Major Trump</w:t>
      </w:r>
      <w:r w:rsidRPr="006141EE">
        <w:rPr>
          <w:rFonts w:asciiTheme="majorBidi" w:hAnsiTheme="majorBidi" w:cstheme="majorBidi"/>
          <w:sz w:val="32"/>
          <w:szCs w:val="32"/>
          <w:cs/>
        </w:rPr>
        <w:t xml:space="preserve"> และ </w:t>
      </w:r>
      <w:r w:rsidRPr="006141EE">
        <w:rPr>
          <w:rFonts w:asciiTheme="majorBidi" w:hAnsiTheme="majorBidi" w:cstheme="majorBidi"/>
          <w:sz w:val="32"/>
          <w:szCs w:val="32"/>
        </w:rPr>
        <w:t xml:space="preserve">No Trump </w:t>
      </w:r>
      <w:r w:rsidRPr="006141EE">
        <w:rPr>
          <w:rFonts w:asciiTheme="majorBidi" w:hAnsiTheme="majorBidi" w:cstheme="majorBidi"/>
          <w:sz w:val="32"/>
          <w:szCs w:val="32"/>
          <w:cs/>
        </w:rPr>
        <w:t xml:space="preserve">ได้ </w:t>
      </w:r>
      <w:r w:rsidRPr="006141EE">
        <w:rPr>
          <w:rFonts w:asciiTheme="majorBidi" w:hAnsiTheme="majorBidi" w:cstheme="majorBidi"/>
          <w:sz w:val="32"/>
          <w:szCs w:val="32"/>
        </w:rPr>
        <w:t xml:space="preserve">Trick </w:t>
      </w:r>
      <w:r w:rsidRPr="006141EE">
        <w:rPr>
          <w:rFonts w:asciiTheme="majorBidi" w:hAnsiTheme="majorBidi" w:cstheme="majorBidi"/>
          <w:sz w:val="32"/>
          <w:szCs w:val="32"/>
          <w:cs/>
        </w:rPr>
        <w:t>ละ 30 คะแนน</w:t>
      </w:r>
    </w:p>
    <w:p w14:paraId="515CE575" w14:textId="77777777" w:rsidR="00C4090B" w:rsidRPr="006141EE" w:rsidRDefault="0086337E" w:rsidP="00982A26">
      <w:pPr>
        <w:pStyle w:val="a3"/>
        <w:numPr>
          <w:ilvl w:val="0"/>
          <w:numId w:val="7"/>
        </w:numPr>
        <w:spacing w:line="240" w:lineRule="auto"/>
        <w:ind w:hanging="90"/>
        <w:rPr>
          <w:rFonts w:asciiTheme="majorBidi" w:hAnsiTheme="majorBidi" w:cstheme="majorBidi"/>
          <w:sz w:val="32"/>
          <w:szCs w:val="32"/>
        </w:rPr>
      </w:pPr>
      <w:r>
        <w:rPr>
          <w:rFonts w:asciiTheme="majorBidi" w:hAnsiTheme="majorBidi" w:cstheme="majorBidi"/>
          <w:sz w:val="32"/>
          <w:szCs w:val="32"/>
        </w:rPr>
        <w:t xml:space="preserve">   </w:t>
      </w:r>
      <w:r w:rsidR="00C4090B" w:rsidRPr="006141EE">
        <w:rPr>
          <w:rFonts w:asciiTheme="majorBidi" w:hAnsiTheme="majorBidi" w:cstheme="majorBidi"/>
          <w:sz w:val="32"/>
          <w:szCs w:val="32"/>
          <w:cs/>
        </w:rPr>
        <w:t>กรณี</w:t>
      </w:r>
      <w:r w:rsidR="00C4090B" w:rsidRPr="006141EE">
        <w:rPr>
          <w:rFonts w:asciiTheme="majorBidi" w:hAnsiTheme="majorBidi" w:cstheme="majorBidi"/>
          <w:sz w:val="32"/>
          <w:szCs w:val="32"/>
        </w:rPr>
        <w:t xml:space="preserve"> Double </w:t>
      </w:r>
      <w:r w:rsidR="00C4090B" w:rsidRPr="006141EE">
        <w:rPr>
          <w:rFonts w:asciiTheme="majorBidi" w:hAnsiTheme="majorBidi" w:cstheme="majorBidi"/>
          <w:sz w:val="32"/>
          <w:szCs w:val="32"/>
          <w:cs/>
        </w:rPr>
        <w:t>จะได้คะแนน</w:t>
      </w:r>
      <w:r w:rsidR="00C4090B" w:rsidRPr="006141EE">
        <w:rPr>
          <w:rFonts w:asciiTheme="majorBidi" w:hAnsiTheme="majorBidi" w:cstheme="majorBidi"/>
          <w:sz w:val="32"/>
          <w:szCs w:val="32"/>
        </w:rPr>
        <w:t xml:space="preserve"> Trick</w:t>
      </w:r>
      <w:r w:rsidR="00C4090B" w:rsidRPr="006141EE">
        <w:rPr>
          <w:rFonts w:asciiTheme="majorBidi" w:hAnsiTheme="majorBidi" w:cstheme="majorBidi"/>
          <w:sz w:val="32"/>
          <w:szCs w:val="32"/>
          <w:cs/>
        </w:rPr>
        <w:t xml:space="preserve"> ละ 100 คะแนน</w:t>
      </w:r>
    </w:p>
    <w:p w14:paraId="73DB9224" w14:textId="77777777" w:rsidR="00C4090B" w:rsidRPr="006141EE" w:rsidRDefault="0086337E" w:rsidP="00982A26">
      <w:pPr>
        <w:pStyle w:val="a3"/>
        <w:numPr>
          <w:ilvl w:val="0"/>
          <w:numId w:val="7"/>
        </w:numPr>
        <w:spacing w:line="240" w:lineRule="auto"/>
        <w:ind w:hanging="90"/>
        <w:rPr>
          <w:rFonts w:asciiTheme="majorBidi" w:hAnsiTheme="majorBidi" w:cstheme="majorBidi"/>
          <w:sz w:val="32"/>
          <w:szCs w:val="32"/>
        </w:rPr>
      </w:pPr>
      <w:r>
        <w:rPr>
          <w:rFonts w:asciiTheme="majorBidi" w:hAnsiTheme="majorBidi" w:cstheme="majorBidi"/>
          <w:sz w:val="32"/>
          <w:szCs w:val="32"/>
        </w:rPr>
        <w:lastRenderedPageBreak/>
        <w:t xml:space="preserve">   </w:t>
      </w:r>
      <w:r w:rsidR="00C4090B" w:rsidRPr="006141EE">
        <w:rPr>
          <w:rFonts w:asciiTheme="majorBidi" w:hAnsiTheme="majorBidi" w:cstheme="majorBidi"/>
          <w:sz w:val="32"/>
          <w:szCs w:val="32"/>
          <w:cs/>
        </w:rPr>
        <w:t xml:space="preserve">กรณี </w:t>
      </w:r>
      <w:r w:rsidR="00C4090B" w:rsidRPr="006141EE">
        <w:rPr>
          <w:rFonts w:asciiTheme="majorBidi" w:hAnsiTheme="majorBidi" w:cstheme="majorBidi"/>
          <w:sz w:val="32"/>
          <w:szCs w:val="32"/>
        </w:rPr>
        <w:t xml:space="preserve">Redouble </w:t>
      </w:r>
      <w:r w:rsidR="00C4090B" w:rsidRPr="006141EE">
        <w:rPr>
          <w:rFonts w:asciiTheme="majorBidi" w:hAnsiTheme="majorBidi" w:cstheme="majorBidi"/>
          <w:sz w:val="32"/>
          <w:szCs w:val="32"/>
          <w:cs/>
        </w:rPr>
        <w:t>จะได้คะแนน</w:t>
      </w:r>
      <w:r w:rsidR="00C4090B" w:rsidRPr="006141EE">
        <w:rPr>
          <w:rFonts w:asciiTheme="majorBidi" w:hAnsiTheme="majorBidi" w:cstheme="majorBidi"/>
          <w:sz w:val="32"/>
          <w:szCs w:val="32"/>
        </w:rPr>
        <w:t xml:space="preserve"> Trick</w:t>
      </w:r>
      <w:r w:rsidR="00C4090B" w:rsidRPr="006141EE">
        <w:rPr>
          <w:rFonts w:asciiTheme="majorBidi" w:hAnsiTheme="majorBidi" w:cstheme="majorBidi"/>
          <w:sz w:val="32"/>
          <w:szCs w:val="32"/>
          <w:cs/>
        </w:rPr>
        <w:t xml:space="preserve"> ละ 200 คะแนน</w:t>
      </w:r>
    </w:p>
    <w:p w14:paraId="49826AB6" w14:textId="77777777" w:rsidR="00C4090B" w:rsidRPr="006141EE" w:rsidRDefault="00C4090B" w:rsidP="00982A26">
      <w:pPr>
        <w:spacing w:line="240" w:lineRule="auto"/>
        <w:ind w:firstLine="1980"/>
        <w:rPr>
          <w:rFonts w:asciiTheme="majorBidi" w:hAnsiTheme="majorBidi" w:cstheme="majorBidi"/>
          <w:sz w:val="32"/>
          <w:szCs w:val="32"/>
        </w:rPr>
      </w:pPr>
      <w:r w:rsidRPr="006141EE">
        <w:rPr>
          <w:rFonts w:asciiTheme="majorBidi" w:hAnsiTheme="majorBidi" w:cstheme="majorBidi"/>
          <w:sz w:val="32"/>
          <w:szCs w:val="32"/>
          <w:cs/>
        </w:rPr>
        <w:t xml:space="preserve">โดย </w:t>
      </w:r>
      <w:r w:rsidRPr="006141EE">
        <w:rPr>
          <w:rFonts w:asciiTheme="majorBidi" w:hAnsiTheme="majorBidi" w:cstheme="majorBidi"/>
          <w:sz w:val="32"/>
          <w:szCs w:val="32"/>
        </w:rPr>
        <w:t xml:space="preserve">Overtrick Points </w:t>
      </w:r>
      <w:r w:rsidRPr="006141EE">
        <w:rPr>
          <w:rFonts w:asciiTheme="majorBidi" w:hAnsiTheme="majorBidi" w:cstheme="majorBidi"/>
          <w:sz w:val="32"/>
          <w:szCs w:val="32"/>
          <w:cs/>
        </w:rPr>
        <w:t>กรณี</w:t>
      </w:r>
      <w:r w:rsidRPr="006141EE">
        <w:rPr>
          <w:rFonts w:asciiTheme="majorBidi" w:hAnsiTheme="majorBidi" w:cstheme="majorBidi"/>
          <w:sz w:val="32"/>
          <w:szCs w:val="32"/>
        </w:rPr>
        <w:t xml:space="preserve"> Double </w:t>
      </w:r>
      <w:r w:rsidRPr="006141EE">
        <w:rPr>
          <w:rFonts w:asciiTheme="majorBidi" w:hAnsiTheme="majorBidi" w:cstheme="majorBidi"/>
          <w:sz w:val="32"/>
          <w:szCs w:val="32"/>
          <w:cs/>
        </w:rPr>
        <w:t>และ</w:t>
      </w:r>
      <w:r w:rsidRPr="006141EE">
        <w:rPr>
          <w:rFonts w:asciiTheme="majorBidi" w:hAnsiTheme="majorBidi" w:cstheme="majorBidi"/>
          <w:sz w:val="32"/>
          <w:szCs w:val="32"/>
        </w:rPr>
        <w:t xml:space="preserve"> Redouble</w:t>
      </w:r>
      <w:r w:rsidRPr="006141EE">
        <w:rPr>
          <w:rFonts w:asciiTheme="majorBidi" w:hAnsiTheme="majorBidi" w:cstheme="majorBidi"/>
          <w:sz w:val="32"/>
          <w:szCs w:val="32"/>
          <w:cs/>
        </w:rPr>
        <w:t xml:space="preserve"> จะได้คะแนนเพิ่มเป็น 2 เท่าเมื่อ</w:t>
      </w:r>
      <w:r w:rsidRPr="006141EE">
        <w:rPr>
          <w:rFonts w:asciiTheme="majorBidi" w:hAnsiTheme="majorBidi" w:cstheme="majorBidi"/>
          <w:sz w:val="32"/>
          <w:szCs w:val="32"/>
        </w:rPr>
        <w:t xml:space="preserve"> Declarer</w:t>
      </w:r>
      <w:r w:rsidRPr="006141EE">
        <w:rPr>
          <w:rFonts w:asciiTheme="majorBidi" w:hAnsiTheme="majorBidi" w:cstheme="majorBidi"/>
          <w:sz w:val="32"/>
          <w:szCs w:val="32"/>
          <w:cs/>
        </w:rPr>
        <w:t xml:space="preserve"> อยู่ในตำแหน่งที่เป็น</w:t>
      </w:r>
      <w:r w:rsidRPr="006141EE">
        <w:rPr>
          <w:rFonts w:asciiTheme="majorBidi" w:hAnsiTheme="majorBidi" w:cstheme="majorBidi"/>
          <w:sz w:val="32"/>
          <w:szCs w:val="32"/>
        </w:rPr>
        <w:t xml:space="preserve"> Vulnerable Player </w:t>
      </w:r>
      <w:r w:rsidRPr="006141EE">
        <w:rPr>
          <w:rFonts w:asciiTheme="majorBidi" w:hAnsiTheme="majorBidi" w:cstheme="majorBidi"/>
          <w:sz w:val="32"/>
          <w:szCs w:val="32"/>
          <w:cs/>
        </w:rPr>
        <w:t xml:space="preserve">ในบอร์ดไพ่ </w:t>
      </w:r>
    </w:p>
    <w:p w14:paraId="2B4496DE" w14:textId="77777777" w:rsidR="00C4090B" w:rsidRPr="007750B0" w:rsidRDefault="00C4090B" w:rsidP="00982A26">
      <w:pPr>
        <w:pStyle w:val="a3"/>
        <w:numPr>
          <w:ilvl w:val="0"/>
          <w:numId w:val="11"/>
        </w:numPr>
        <w:spacing w:line="240" w:lineRule="auto"/>
        <w:rPr>
          <w:rFonts w:asciiTheme="majorBidi" w:hAnsiTheme="majorBidi" w:cstheme="majorBidi"/>
          <w:sz w:val="32"/>
          <w:szCs w:val="32"/>
        </w:rPr>
      </w:pPr>
      <w:r w:rsidRPr="007750B0">
        <w:rPr>
          <w:rFonts w:asciiTheme="majorBidi" w:hAnsiTheme="majorBidi" w:cstheme="majorBidi"/>
          <w:sz w:val="32"/>
          <w:szCs w:val="32"/>
        </w:rPr>
        <w:t>Bonus Points</w:t>
      </w:r>
    </w:p>
    <w:p w14:paraId="015C98D2" w14:textId="77777777" w:rsidR="00C4090B" w:rsidRPr="006141EE" w:rsidRDefault="00C4090B" w:rsidP="00982A26">
      <w:pPr>
        <w:spacing w:line="240" w:lineRule="auto"/>
        <w:ind w:left="1440" w:firstLine="540"/>
        <w:rPr>
          <w:rFonts w:asciiTheme="majorBidi" w:hAnsiTheme="majorBidi" w:cstheme="majorBidi"/>
          <w:sz w:val="32"/>
          <w:szCs w:val="32"/>
        </w:rPr>
      </w:pPr>
      <w:r w:rsidRPr="006141EE">
        <w:rPr>
          <w:rFonts w:asciiTheme="majorBidi" w:hAnsiTheme="majorBidi" w:cstheme="majorBidi"/>
          <w:sz w:val="32"/>
          <w:szCs w:val="32"/>
          <w:cs/>
        </w:rPr>
        <w:t>การคิด</w:t>
      </w:r>
      <w:r w:rsidRPr="006141EE">
        <w:rPr>
          <w:rFonts w:asciiTheme="majorBidi" w:hAnsiTheme="majorBidi" w:cstheme="majorBidi"/>
          <w:sz w:val="32"/>
          <w:szCs w:val="32"/>
        </w:rPr>
        <w:t xml:space="preserve"> Bonus Points </w:t>
      </w:r>
      <w:r w:rsidRPr="006141EE">
        <w:rPr>
          <w:rFonts w:asciiTheme="majorBidi" w:hAnsiTheme="majorBidi" w:cstheme="majorBidi"/>
          <w:sz w:val="32"/>
          <w:szCs w:val="32"/>
          <w:cs/>
        </w:rPr>
        <w:t>มีหลายประเภทโดยแบ่งเป็นประเภทต่าง ๆ ได้ดังนี้</w:t>
      </w:r>
    </w:p>
    <w:p w14:paraId="585F5F6B" w14:textId="77777777" w:rsidR="00C4090B" w:rsidRPr="006141EE" w:rsidRDefault="007750B0" w:rsidP="00982A26">
      <w:pPr>
        <w:pStyle w:val="a3"/>
        <w:numPr>
          <w:ilvl w:val="0"/>
          <w:numId w:val="8"/>
        </w:numPr>
        <w:spacing w:line="240" w:lineRule="auto"/>
        <w:ind w:hanging="180"/>
        <w:rPr>
          <w:rFonts w:asciiTheme="majorBidi" w:hAnsiTheme="majorBidi" w:cstheme="majorBidi"/>
          <w:sz w:val="32"/>
          <w:szCs w:val="32"/>
        </w:rPr>
      </w:pPr>
      <w:r>
        <w:rPr>
          <w:rFonts w:asciiTheme="majorBidi" w:hAnsiTheme="majorBidi" w:cstheme="majorBidi"/>
          <w:sz w:val="32"/>
          <w:szCs w:val="32"/>
        </w:rPr>
        <w:t xml:space="preserve">   </w:t>
      </w:r>
      <w:r w:rsidR="00C4090B" w:rsidRPr="006141EE">
        <w:rPr>
          <w:rFonts w:asciiTheme="majorBidi" w:hAnsiTheme="majorBidi" w:cstheme="majorBidi"/>
          <w:sz w:val="32"/>
          <w:szCs w:val="32"/>
        </w:rPr>
        <w:t>Game Bonus</w:t>
      </w:r>
    </w:p>
    <w:p w14:paraId="5DDC6F60" w14:textId="77777777" w:rsidR="00C4090B" w:rsidRPr="006141EE" w:rsidRDefault="00C4090B" w:rsidP="00982A26">
      <w:pPr>
        <w:spacing w:line="240" w:lineRule="auto"/>
        <w:ind w:left="2160" w:firstLine="180"/>
        <w:rPr>
          <w:rFonts w:asciiTheme="majorBidi" w:hAnsiTheme="majorBidi" w:cstheme="majorBidi"/>
          <w:sz w:val="32"/>
          <w:szCs w:val="32"/>
        </w:rPr>
      </w:pPr>
      <w:r w:rsidRPr="006141EE">
        <w:rPr>
          <w:rFonts w:asciiTheme="majorBidi" w:hAnsiTheme="majorBidi" w:cstheme="majorBidi"/>
          <w:sz w:val="32"/>
          <w:szCs w:val="32"/>
          <w:cs/>
        </w:rPr>
        <w:t>การคิด</w:t>
      </w:r>
      <w:r w:rsidRPr="006141EE">
        <w:rPr>
          <w:rFonts w:asciiTheme="majorBidi" w:hAnsiTheme="majorBidi" w:cstheme="majorBidi"/>
          <w:sz w:val="32"/>
          <w:szCs w:val="32"/>
        </w:rPr>
        <w:t xml:space="preserve"> Game Bonus </w:t>
      </w:r>
      <w:r w:rsidRPr="006141EE">
        <w:rPr>
          <w:rFonts w:asciiTheme="majorBidi" w:hAnsiTheme="majorBidi" w:cstheme="majorBidi"/>
          <w:sz w:val="32"/>
          <w:szCs w:val="32"/>
          <w:cs/>
        </w:rPr>
        <w:t xml:space="preserve">จะดูจาก </w:t>
      </w:r>
      <w:r w:rsidRPr="006141EE">
        <w:rPr>
          <w:rFonts w:asciiTheme="majorBidi" w:hAnsiTheme="majorBidi" w:cstheme="majorBidi"/>
          <w:sz w:val="32"/>
          <w:szCs w:val="32"/>
        </w:rPr>
        <w:t>Contract Points</w:t>
      </w:r>
      <w:r w:rsidRPr="006141EE">
        <w:rPr>
          <w:rFonts w:asciiTheme="majorBidi" w:hAnsiTheme="majorBidi" w:cstheme="majorBidi"/>
          <w:sz w:val="32"/>
          <w:szCs w:val="32"/>
          <w:cs/>
        </w:rPr>
        <w:t xml:space="preserve"> ของแต่ละรอบ</w:t>
      </w:r>
    </w:p>
    <w:p w14:paraId="6CA9A391" w14:textId="77777777" w:rsidR="00C4090B" w:rsidRPr="006141EE" w:rsidRDefault="00C4090B" w:rsidP="00982A26">
      <w:pPr>
        <w:pStyle w:val="a3"/>
        <w:numPr>
          <w:ilvl w:val="1"/>
          <w:numId w:val="8"/>
        </w:numPr>
        <w:spacing w:line="240" w:lineRule="auto"/>
        <w:ind w:left="2700"/>
        <w:rPr>
          <w:rFonts w:asciiTheme="majorBidi" w:hAnsiTheme="majorBidi" w:cstheme="majorBidi"/>
          <w:sz w:val="32"/>
          <w:szCs w:val="32"/>
        </w:rPr>
      </w:pPr>
      <w:r w:rsidRPr="006141EE">
        <w:rPr>
          <w:rFonts w:asciiTheme="majorBidi" w:hAnsiTheme="majorBidi" w:cstheme="majorBidi"/>
          <w:sz w:val="32"/>
          <w:szCs w:val="32"/>
          <w:cs/>
        </w:rPr>
        <w:t>หาก</w:t>
      </w:r>
      <w:r w:rsidRPr="006141EE">
        <w:rPr>
          <w:rFonts w:asciiTheme="majorBidi" w:hAnsiTheme="majorBidi" w:cstheme="majorBidi"/>
          <w:sz w:val="32"/>
          <w:szCs w:val="32"/>
        </w:rPr>
        <w:t xml:space="preserve"> Contract Points </w:t>
      </w:r>
      <w:r w:rsidRPr="006141EE">
        <w:rPr>
          <w:rFonts w:asciiTheme="majorBidi" w:hAnsiTheme="majorBidi" w:cstheme="majorBidi"/>
          <w:sz w:val="32"/>
          <w:szCs w:val="32"/>
          <w:cs/>
        </w:rPr>
        <w:t>น้อยกว่า</w:t>
      </w:r>
      <w:r w:rsidRPr="006141EE">
        <w:rPr>
          <w:rFonts w:asciiTheme="majorBidi" w:hAnsiTheme="majorBidi" w:cstheme="majorBidi"/>
          <w:sz w:val="32"/>
          <w:szCs w:val="32"/>
        </w:rPr>
        <w:t xml:space="preserve"> 100 </w:t>
      </w:r>
      <w:r w:rsidRPr="006141EE">
        <w:rPr>
          <w:rFonts w:asciiTheme="majorBidi" w:hAnsiTheme="majorBidi" w:cstheme="majorBidi"/>
          <w:sz w:val="32"/>
          <w:szCs w:val="32"/>
          <w:cs/>
        </w:rPr>
        <w:t>แต้ม จะได้คะแนนเพิ่ม 50 คะแนน</w:t>
      </w:r>
    </w:p>
    <w:p w14:paraId="42F4EEE2" w14:textId="77777777" w:rsidR="00C4090B" w:rsidRPr="006141EE" w:rsidRDefault="00C4090B" w:rsidP="00982A26">
      <w:pPr>
        <w:pStyle w:val="a3"/>
        <w:numPr>
          <w:ilvl w:val="1"/>
          <w:numId w:val="8"/>
        </w:numPr>
        <w:spacing w:line="240" w:lineRule="auto"/>
        <w:ind w:left="2700"/>
        <w:rPr>
          <w:rFonts w:asciiTheme="majorBidi" w:hAnsiTheme="majorBidi" w:cstheme="majorBidi"/>
          <w:sz w:val="32"/>
          <w:szCs w:val="32"/>
        </w:rPr>
      </w:pPr>
      <w:r w:rsidRPr="006141EE">
        <w:rPr>
          <w:rFonts w:asciiTheme="majorBidi" w:hAnsiTheme="majorBidi" w:cstheme="majorBidi"/>
          <w:sz w:val="32"/>
          <w:szCs w:val="32"/>
          <w:cs/>
        </w:rPr>
        <w:t xml:space="preserve">หาก </w:t>
      </w:r>
      <w:r w:rsidRPr="006141EE">
        <w:rPr>
          <w:rFonts w:asciiTheme="majorBidi" w:hAnsiTheme="majorBidi" w:cstheme="majorBidi"/>
          <w:sz w:val="32"/>
          <w:szCs w:val="32"/>
        </w:rPr>
        <w:t xml:space="preserve">Contract Points </w:t>
      </w:r>
      <w:r w:rsidRPr="006141EE">
        <w:rPr>
          <w:rFonts w:asciiTheme="majorBidi" w:hAnsiTheme="majorBidi" w:cstheme="majorBidi"/>
          <w:sz w:val="32"/>
          <w:szCs w:val="32"/>
          <w:cs/>
        </w:rPr>
        <w:t>มากกว่า</w:t>
      </w:r>
      <w:r w:rsidRPr="006141EE">
        <w:rPr>
          <w:rFonts w:asciiTheme="majorBidi" w:hAnsiTheme="majorBidi" w:cstheme="majorBidi"/>
          <w:sz w:val="32"/>
          <w:szCs w:val="32"/>
        </w:rPr>
        <w:t xml:space="preserve"> 100 </w:t>
      </w:r>
      <w:r w:rsidRPr="006141EE">
        <w:rPr>
          <w:rFonts w:asciiTheme="majorBidi" w:hAnsiTheme="majorBidi" w:cstheme="majorBidi"/>
          <w:sz w:val="32"/>
          <w:szCs w:val="32"/>
          <w:cs/>
        </w:rPr>
        <w:t>แต้ม แต่</w:t>
      </w:r>
      <w:r w:rsidRPr="006141EE">
        <w:rPr>
          <w:rFonts w:asciiTheme="majorBidi" w:hAnsiTheme="majorBidi" w:cstheme="majorBidi"/>
          <w:sz w:val="32"/>
          <w:szCs w:val="32"/>
        </w:rPr>
        <w:t xml:space="preserve"> Declarer </w:t>
      </w:r>
      <w:r w:rsidRPr="006141EE">
        <w:rPr>
          <w:rFonts w:asciiTheme="majorBidi" w:hAnsiTheme="majorBidi" w:cstheme="majorBidi"/>
          <w:sz w:val="32"/>
          <w:szCs w:val="32"/>
          <w:cs/>
        </w:rPr>
        <w:t>ไม่ได้อยู</w:t>
      </w:r>
      <w:r w:rsidR="00D32058" w:rsidRPr="006141EE">
        <w:rPr>
          <w:rFonts w:asciiTheme="majorBidi" w:hAnsiTheme="majorBidi" w:cstheme="majorBidi"/>
          <w:sz w:val="32"/>
          <w:szCs w:val="32"/>
          <w:cs/>
        </w:rPr>
        <w:t>ตำแหน่งที่เป็น</w:t>
      </w:r>
      <w:r w:rsidR="00D32058" w:rsidRPr="006141EE">
        <w:rPr>
          <w:rFonts w:asciiTheme="majorBidi" w:hAnsiTheme="majorBidi" w:cstheme="majorBidi"/>
          <w:sz w:val="32"/>
          <w:szCs w:val="32"/>
        </w:rPr>
        <w:t xml:space="preserve"> Vulnerable Player</w:t>
      </w:r>
      <w:r w:rsidR="00D32058" w:rsidRPr="006141EE">
        <w:rPr>
          <w:rFonts w:asciiTheme="majorBidi" w:hAnsiTheme="majorBidi" w:cstheme="majorBidi"/>
          <w:sz w:val="32"/>
          <w:szCs w:val="32"/>
          <w:cs/>
        </w:rPr>
        <w:t xml:space="preserve"> จะได้คะแนนเพิ่ม 300 คะแนน</w:t>
      </w:r>
    </w:p>
    <w:p w14:paraId="497D1BA8" w14:textId="77777777" w:rsidR="00C4090B" w:rsidRPr="006141EE" w:rsidRDefault="00C4090B" w:rsidP="00982A26">
      <w:pPr>
        <w:pStyle w:val="a3"/>
        <w:numPr>
          <w:ilvl w:val="1"/>
          <w:numId w:val="8"/>
        </w:numPr>
        <w:spacing w:line="240" w:lineRule="auto"/>
        <w:ind w:left="2700"/>
        <w:rPr>
          <w:rFonts w:asciiTheme="majorBidi" w:hAnsiTheme="majorBidi" w:cstheme="majorBidi"/>
          <w:sz w:val="32"/>
          <w:szCs w:val="32"/>
        </w:rPr>
      </w:pPr>
      <w:r w:rsidRPr="006141EE">
        <w:rPr>
          <w:rFonts w:asciiTheme="majorBidi" w:hAnsiTheme="majorBidi" w:cstheme="majorBidi"/>
          <w:sz w:val="32"/>
          <w:szCs w:val="32"/>
          <w:cs/>
        </w:rPr>
        <w:t>หาก</w:t>
      </w:r>
      <w:r w:rsidRPr="006141EE">
        <w:rPr>
          <w:rFonts w:asciiTheme="majorBidi" w:hAnsiTheme="majorBidi" w:cstheme="majorBidi"/>
          <w:sz w:val="32"/>
          <w:szCs w:val="32"/>
        </w:rPr>
        <w:t xml:space="preserve"> Contract Points </w:t>
      </w:r>
      <w:r w:rsidRPr="006141EE">
        <w:rPr>
          <w:rFonts w:asciiTheme="majorBidi" w:hAnsiTheme="majorBidi" w:cstheme="majorBidi"/>
          <w:sz w:val="32"/>
          <w:szCs w:val="32"/>
          <w:cs/>
        </w:rPr>
        <w:t xml:space="preserve">มากกว่า 100 แต้ม และ </w:t>
      </w:r>
      <w:r w:rsidRPr="006141EE">
        <w:rPr>
          <w:rFonts w:asciiTheme="majorBidi" w:hAnsiTheme="majorBidi" w:cstheme="majorBidi"/>
          <w:sz w:val="32"/>
          <w:szCs w:val="32"/>
        </w:rPr>
        <w:t xml:space="preserve">Declarer </w:t>
      </w:r>
      <w:r w:rsidRPr="006141EE">
        <w:rPr>
          <w:rFonts w:asciiTheme="majorBidi" w:hAnsiTheme="majorBidi" w:cstheme="majorBidi"/>
          <w:sz w:val="32"/>
          <w:szCs w:val="32"/>
          <w:cs/>
        </w:rPr>
        <w:t xml:space="preserve">อยู่ในตำแหน่งที่เป็น </w:t>
      </w:r>
      <w:r w:rsidRPr="006141EE">
        <w:rPr>
          <w:rFonts w:asciiTheme="majorBidi" w:hAnsiTheme="majorBidi" w:cstheme="majorBidi"/>
          <w:sz w:val="32"/>
          <w:szCs w:val="32"/>
        </w:rPr>
        <w:t xml:space="preserve">Vulnerable Player </w:t>
      </w:r>
      <w:r w:rsidRPr="006141EE">
        <w:rPr>
          <w:rFonts w:asciiTheme="majorBidi" w:hAnsiTheme="majorBidi" w:cstheme="majorBidi"/>
          <w:sz w:val="32"/>
          <w:szCs w:val="32"/>
          <w:cs/>
        </w:rPr>
        <w:t>จะได้คะแนนเพิ่ม 500 คะแนน</w:t>
      </w:r>
    </w:p>
    <w:p w14:paraId="5F9AE7C7" w14:textId="77777777" w:rsidR="00C4090B" w:rsidRPr="006141EE" w:rsidRDefault="00C4090B" w:rsidP="00982A26">
      <w:pPr>
        <w:spacing w:line="240" w:lineRule="auto"/>
        <w:ind w:firstLine="1980"/>
        <w:rPr>
          <w:rFonts w:asciiTheme="majorBidi" w:hAnsiTheme="majorBidi" w:cstheme="majorBidi"/>
          <w:sz w:val="32"/>
          <w:szCs w:val="32"/>
          <w:cs/>
        </w:rPr>
      </w:pPr>
      <w:r w:rsidRPr="006141EE">
        <w:rPr>
          <w:rFonts w:asciiTheme="majorBidi" w:hAnsiTheme="majorBidi" w:cstheme="majorBidi"/>
          <w:sz w:val="32"/>
          <w:szCs w:val="32"/>
          <w:cs/>
        </w:rPr>
        <w:t xml:space="preserve">ทั้งนี้ </w:t>
      </w:r>
      <w:r w:rsidRPr="006141EE">
        <w:rPr>
          <w:rFonts w:asciiTheme="majorBidi" w:hAnsiTheme="majorBidi" w:cstheme="majorBidi"/>
          <w:sz w:val="32"/>
          <w:szCs w:val="32"/>
        </w:rPr>
        <w:t xml:space="preserve">Game Bonus </w:t>
      </w:r>
      <w:r w:rsidRPr="006141EE">
        <w:rPr>
          <w:rFonts w:asciiTheme="majorBidi" w:hAnsiTheme="majorBidi" w:cstheme="majorBidi"/>
          <w:sz w:val="32"/>
          <w:szCs w:val="32"/>
          <w:cs/>
        </w:rPr>
        <w:t>จะคิดคะแนนต่อเมื่อประเภทของ</w:t>
      </w:r>
      <w:r w:rsidRPr="006141EE">
        <w:rPr>
          <w:rFonts w:asciiTheme="majorBidi" w:hAnsiTheme="majorBidi" w:cstheme="majorBidi"/>
          <w:sz w:val="32"/>
          <w:szCs w:val="32"/>
        </w:rPr>
        <w:t xml:space="preserve"> Bridge</w:t>
      </w:r>
      <w:r w:rsidRPr="006141EE">
        <w:rPr>
          <w:rFonts w:asciiTheme="majorBidi" w:hAnsiTheme="majorBidi" w:cstheme="majorBidi"/>
          <w:sz w:val="32"/>
          <w:szCs w:val="32"/>
          <w:cs/>
        </w:rPr>
        <w:t xml:space="preserve"> ที่เล่นเป็นแบบ</w:t>
      </w:r>
      <w:r w:rsidRPr="006141EE">
        <w:rPr>
          <w:rFonts w:asciiTheme="majorBidi" w:hAnsiTheme="majorBidi" w:cstheme="majorBidi"/>
          <w:sz w:val="32"/>
          <w:szCs w:val="32"/>
        </w:rPr>
        <w:t xml:space="preserve"> Duplicate </w:t>
      </w:r>
      <w:r w:rsidRPr="006141EE">
        <w:rPr>
          <w:rFonts w:asciiTheme="majorBidi" w:hAnsiTheme="majorBidi" w:cstheme="majorBidi"/>
          <w:sz w:val="32"/>
          <w:szCs w:val="32"/>
          <w:cs/>
        </w:rPr>
        <w:t>เท่านั้น</w:t>
      </w:r>
    </w:p>
    <w:p w14:paraId="54BA9EC6" w14:textId="77777777" w:rsidR="00C4090B" w:rsidRPr="006141EE" w:rsidRDefault="00290DEF" w:rsidP="00982A26">
      <w:pPr>
        <w:pStyle w:val="a3"/>
        <w:numPr>
          <w:ilvl w:val="0"/>
          <w:numId w:val="8"/>
        </w:numPr>
        <w:spacing w:line="240" w:lineRule="auto"/>
        <w:ind w:hanging="180"/>
        <w:rPr>
          <w:rFonts w:asciiTheme="majorBidi" w:hAnsiTheme="majorBidi" w:cstheme="majorBidi"/>
          <w:sz w:val="32"/>
          <w:szCs w:val="32"/>
        </w:rPr>
      </w:pPr>
      <w:r>
        <w:rPr>
          <w:rFonts w:asciiTheme="majorBidi" w:hAnsiTheme="majorBidi" w:cstheme="majorBidi"/>
          <w:sz w:val="32"/>
          <w:szCs w:val="32"/>
        </w:rPr>
        <w:t xml:space="preserve">   </w:t>
      </w:r>
      <w:r w:rsidR="00C4090B" w:rsidRPr="006141EE">
        <w:rPr>
          <w:rFonts w:asciiTheme="majorBidi" w:hAnsiTheme="majorBidi" w:cstheme="majorBidi"/>
          <w:sz w:val="32"/>
          <w:szCs w:val="32"/>
        </w:rPr>
        <w:t>Slam Bonus</w:t>
      </w:r>
    </w:p>
    <w:p w14:paraId="1669F7D6" w14:textId="77777777" w:rsidR="00C4090B" w:rsidRPr="006141EE" w:rsidRDefault="00C4090B" w:rsidP="00982A26">
      <w:pPr>
        <w:spacing w:line="240" w:lineRule="auto"/>
        <w:ind w:left="2160" w:firstLine="180"/>
        <w:rPr>
          <w:rFonts w:asciiTheme="majorBidi" w:hAnsiTheme="majorBidi" w:cstheme="majorBidi"/>
          <w:sz w:val="32"/>
          <w:szCs w:val="32"/>
        </w:rPr>
      </w:pPr>
      <w:r w:rsidRPr="006141EE">
        <w:rPr>
          <w:rFonts w:asciiTheme="majorBidi" w:hAnsiTheme="majorBidi" w:cstheme="majorBidi"/>
          <w:sz w:val="32"/>
          <w:szCs w:val="32"/>
          <w:cs/>
        </w:rPr>
        <w:t xml:space="preserve">การคิด </w:t>
      </w:r>
      <w:r w:rsidRPr="006141EE">
        <w:rPr>
          <w:rFonts w:asciiTheme="majorBidi" w:hAnsiTheme="majorBidi" w:cstheme="majorBidi"/>
          <w:sz w:val="32"/>
          <w:szCs w:val="32"/>
        </w:rPr>
        <w:t xml:space="preserve">Slam Bonus </w:t>
      </w:r>
      <w:r w:rsidRPr="006141EE">
        <w:rPr>
          <w:rFonts w:asciiTheme="majorBidi" w:hAnsiTheme="majorBidi" w:cstheme="majorBidi"/>
          <w:sz w:val="32"/>
          <w:szCs w:val="32"/>
          <w:cs/>
        </w:rPr>
        <w:t>จะเกิดขึ้นได้ 2 กรณีดังนี้</w:t>
      </w:r>
    </w:p>
    <w:p w14:paraId="7A55816A" w14:textId="77777777" w:rsidR="00C4090B" w:rsidRPr="006141EE" w:rsidRDefault="00C4090B" w:rsidP="00982A26">
      <w:pPr>
        <w:pStyle w:val="a3"/>
        <w:numPr>
          <w:ilvl w:val="1"/>
          <w:numId w:val="8"/>
        </w:numPr>
        <w:spacing w:line="240" w:lineRule="auto"/>
        <w:ind w:left="2700"/>
        <w:rPr>
          <w:rFonts w:asciiTheme="majorBidi" w:hAnsiTheme="majorBidi" w:cstheme="majorBidi"/>
          <w:sz w:val="32"/>
          <w:szCs w:val="32"/>
        </w:rPr>
      </w:pPr>
      <w:r w:rsidRPr="006141EE">
        <w:rPr>
          <w:rFonts w:asciiTheme="majorBidi" w:hAnsiTheme="majorBidi" w:cstheme="majorBidi"/>
          <w:sz w:val="32"/>
          <w:szCs w:val="32"/>
        </w:rPr>
        <w:t>Small Slam</w:t>
      </w:r>
      <w:r w:rsidRPr="006141EE">
        <w:rPr>
          <w:rFonts w:asciiTheme="majorBidi" w:hAnsiTheme="majorBidi" w:cstheme="majorBidi"/>
          <w:sz w:val="32"/>
          <w:szCs w:val="32"/>
          <w:cs/>
        </w:rPr>
        <w:t xml:space="preserve"> เกิดเมื่อฝ่าย</w:t>
      </w:r>
      <w:r w:rsidRPr="006141EE">
        <w:rPr>
          <w:rFonts w:asciiTheme="majorBidi" w:hAnsiTheme="majorBidi" w:cstheme="majorBidi"/>
          <w:sz w:val="32"/>
          <w:szCs w:val="32"/>
        </w:rPr>
        <w:t xml:space="preserve"> Declarer</w:t>
      </w:r>
      <w:r w:rsidRPr="006141EE">
        <w:rPr>
          <w:rFonts w:asciiTheme="majorBidi" w:hAnsiTheme="majorBidi" w:cstheme="majorBidi"/>
          <w:sz w:val="32"/>
          <w:szCs w:val="32"/>
          <w:cs/>
        </w:rPr>
        <w:t xml:space="preserve"> สามารถสำเร็จ</w:t>
      </w:r>
      <w:r w:rsidRPr="006141EE">
        <w:rPr>
          <w:rFonts w:asciiTheme="majorBidi" w:hAnsiTheme="majorBidi" w:cstheme="majorBidi"/>
          <w:sz w:val="32"/>
          <w:szCs w:val="32"/>
        </w:rPr>
        <w:t xml:space="preserve"> Contract</w:t>
      </w:r>
      <w:r w:rsidRPr="006141EE">
        <w:rPr>
          <w:rFonts w:asciiTheme="majorBidi" w:hAnsiTheme="majorBidi" w:cstheme="majorBidi"/>
          <w:sz w:val="32"/>
          <w:szCs w:val="32"/>
          <w:cs/>
        </w:rPr>
        <w:t xml:space="preserve"> ระดับ 6 ได้ </w:t>
      </w:r>
      <w:r w:rsidRPr="006141EE">
        <w:rPr>
          <w:rFonts w:asciiTheme="majorBidi" w:hAnsiTheme="majorBidi" w:cstheme="majorBidi"/>
          <w:sz w:val="32"/>
          <w:szCs w:val="32"/>
        </w:rPr>
        <w:t>(</w:t>
      </w:r>
      <w:r w:rsidRPr="006141EE">
        <w:rPr>
          <w:rFonts w:asciiTheme="majorBidi" w:hAnsiTheme="majorBidi" w:cstheme="majorBidi"/>
          <w:sz w:val="32"/>
          <w:szCs w:val="32"/>
          <w:cs/>
        </w:rPr>
        <w:t>กินกองไพ่ได้ 12 กอง</w:t>
      </w:r>
      <w:r w:rsidRPr="006141EE">
        <w:rPr>
          <w:rFonts w:asciiTheme="majorBidi" w:hAnsiTheme="majorBidi" w:cstheme="majorBidi"/>
          <w:sz w:val="32"/>
          <w:szCs w:val="32"/>
        </w:rPr>
        <w:t>)</w:t>
      </w:r>
      <w:r w:rsidRPr="006141EE">
        <w:rPr>
          <w:rFonts w:asciiTheme="majorBidi" w:hAnsiTheme="majorBidi" w:cstheme="majorBidi"/>
          <w:sz w:val="32"/>
          <w:szCs w:val="32"/>
          <w:cs/>
        </w:rPr>
        <w:t xml:space="preserve"> จะได้คะแนนเพิ่ม 500 คะแนน</w:t>
      </w:r>
    </w:p>
    <w:p w14:paraId="3D52B3F2" w14:textId="77777777" w:rsidR="00C4090B" w:rsidRPr="006141EE" w:rsidRDefault="00C4090B" w:rsidP="00982A26">
      <w:pPr>
        <w:pStyle w:val="a3"/>
        <w:numPr>
          <w:ilvl w:val="1"/>
          <w:numId w:val="8"/>
        </w:numPr>
        <w:spacing w:line="240" w:lineRule="auto"/>
        <w:ind w:left="2700"/>
        <w:rPr>
          <w:rFonts w:asciiTheme="majorBidi" w:hAnsiTheme="majorBidi" w:cstheme="majorBidi"/>
          <w:sz w:val="32"/>
          <w:szCs w:val="32"/>
        </w:rPr>
      </w:pPr>
      <w:r w:rsidRPr="006141EE">
        <w:rPr>
          <w:rFonts w:asciiTheme="majorBidi" w:hAnsiTheme="majorBidi" w:cstheme="majorBidi"/>
          <w:sz w:val="32"/>
          <w:szCs w:val="32"/>
        </w:rPr>
        <w:t xml:space="preserve">Grand Slam </w:t>
      </w:r>
      <w:r w:rsidRPr="006141EE">
        <w:rPr>
          <w:rFonts w:asciiTheme="majorBidi" w:hAnsiTheme="majorBidi" w:cstheme="majorBidi"/>
          <w:sz w:val="32"/>
          <w:szCs w:val="32"/>
          <w:cs/>
        </w:rPr>
        <w:t xml:space="preserve">เกิดเมื่อฝ่าย </w:t>
      </w:r>
      <w:r w:rsidRPr="006141EE">
        <w:rPr>
          <w:rFonts w:asciiTheme="majorBidi" w:hAnsiTheme="majorBidi" w:cstheme="majorBidi"/>
          <w:sz w:val="32"/>
          <w:szCs w:val="32"/>
        </w:rPr>
        <w:t>Declarer</w:t>
      </w:r>
      <w:r w:rsidRPr="006141EE">
        <w:rPr>
          <w:rFonts w:asciiTheme="majorBidi" w:hAnsiTheme="majorBidi" w:cstheme="majorBidi"/>
          <w:sz w:val="32"/>
          <w:szCs w:val="32"/>
          <w:cs/>
        </w:rPr>
        <w:t xml:space="preserve"> สามารถสำเร็จ</w:t>
      </w:r>
      <w:r w:rsidRPr="006141EE">
        <w:rPr>
          <w:rFonts w:asciiTheme="majorBidi" w:hAnsiTheme="majorBidi" w:cstheme="majorBidi"/>
          <w:sz w:val="32"/>
          <w:szCs w:val="32"/>
        </w:rPr>
        <w:t xml:space="preserve"> Contract</w:t>
      </w:r>
      <w:r w:rsidRPr="006141EE">
        <w:rPr>
          <w:rFonts w:asciiTheme="majorBidi" w:hAnsiTheme="majorBidi" w:cstheme="majorBidi"/>
          <w:sz w:val="32"/>
          <w:szCs w:val="32"/>
          <w:cs/>
        </w:rPr>
        <w:t xml:space="preserve"> ระดับ 7 ได้ </w:t>
      </w:r>
      <w:r w:rsidRPr="006141EE">
        <w:rPr>
          <w:rFonts w:asciiTheme="majorBidi" w:hAnsiTheme="majorBidi" w:cstheme="majorBidi"/>
          <w:sz w:val="32"/>
          <w:szCs w:val="32"/>
        </w:rPr>
        <w:t>(</w:t>
      </w:r>
      <w:r w:rsidRPr="006141EE">
        <w:rPr>
          <w:rFonts w:asciiTheme="majorBidi" w:hAnsiTheme="majorBidi" w:cstheme="majorBidi"/>
          <w:sz w:val="32"/>
          <w:szCs w:val="32"/>
          <w:cs/>
        </w:rPr>
        <w:t>กินกองไพ่ได้ 13 กอง</w:t>
      </w:r>
      <w:r w:rsidRPr="006141EE">
        <w:rPr>
          <w:rFonts w:asciiTheme="majorBidi" w:hAnsiTheme="majorBidi" w:cstheme="majorBidi"/>
          <w:sz w:val="32"/>
          <w:szCs w:val="32"/>
        </w:rPr>
        <w:t>)</w:t>
      </w:r>
      <w:r w:rsidRPr="006141EE">
        <w:rPr>
          <w:rFonts w:asciiTheme="majorBidi" w:hAnsiTheme="majorBidi" w:cstheme="majorBidi"/>
          <w:sz w:val="32"/>
          <w:szCs w:val="32"/>
          <w:cs/>
        </w:rPr>
        <w:t xml:space="preserve"> จะได้คะแนนเพิ่ม 1000 คะแนน</w:t>
      </w:r>
    </w:p>
    <w:p w14:paraId="28CE2F3F" w14:textId="77777777" w:rsidR="00C4090B" w:rsidRPr="006141EE" w:rsidRDefault="00C4090B" w:rsidP="00982A26">
      <w:pPr>
        <w:spacing w:line="240" w:lineRule="auto"/>
        <w:ind w:firstLine="1980"/>
        <w:rPr>
          <w:rFonts w:asciiTheme="majorBidi" w:hAnsiTheme="majorBidi" w:cstheme="majorBidi"/>
          <w:sz w:val="32"/>
          <w:szCs w:val="32"/>
        </w:rPr>
      </w:pPr>
      <w:r w:rsidRPr="006141EE">
        <w:rPr>
          <w:rFonts w:asciiTheme="majorBidi" w:hAnsiTheme="majorBidi" w:cstheme="majorBidi"/>
          <w:sz w:val="32"/>
          <w:szCs w:val="32"/>
          <w:cs/>
        </w:rPr>
        <w:t xml:space="preserve">โดย </w:t>
      </w:r>
      <w:r w:rsidRPr="006141EE">
        <w:rPr>
          <w:rFonts w:asciiTheme="majorBidi" w:hAnsiTheme="majorBidi" w:cstheme="majorBidi"/>
          <w:sz w:val="32"/>
          <w:szCs w:val="32"/>
        </w:rPr>
        <w:t xml:space="preserve">Slam Bonus </w:t>
      </w:r>
      <w:r w:rsidRPr="006141EE">
        <w:rPr>
          <w:rFonts w:asciiTheme="majorBidi" w:hAnsiTheme="majorBidi" w:cstheme="majorBidi"/>
          <w:sz w:val="32"/>
          <w:szCs w:val="32"/>
          <w:cs/>
        </w:rPr>
        <w:t>จะได้คะแนนเพิ่มเป็น 1.5 เท่าเมื่อ</w:t>
      </w:r>
      <w:r w:rsidRPr="006141EE">
        <w:rPr>
          <w:rFonts w:asciiTheme="majorBidi" w:hAnsiTheme="majorBidi" w:cstheme="majorBidi"/>
          <w:sz w:val="32"/>
          <w:szCs w:val="32"/>
        </w:rPr>
        <w:t xml:space="preserve"> Declarer</w:t>
      </w:r>
      <w:r w:rsidRPr="006141EE">
        <w:rPr>
          <w:rFonts w:asciiTheme="majorBidi" w:hAnsiTheme="majorBidi" w:cstheme="majorBidi"/>
          <w:sz w:val="32"/>
          <w:szCs w:val="32"/>
          <w:cs/>
        </w:rPr>
        <w:t xml:space="preserve"> อยู่ในตำแหน่งที่เป็น</w:t>
      </w:r>
      <w:r w:rsidRPr="006141EE">
        <w:rPr>
          <w:rFonts w:asciiTheme="majorBidi" w:hAnsiTheme="majorBidi" w:cstheme="majorBidi"/>
          <w:sz w:val="32"/>
          <w:szCs w:val="32"/>
        </w:rPr>
        <w:t xml:space="preserve"> Vulnerable Player </w:t>
      </w:r>
      <w:r w:rsidRPr="006141EE">
        <w:rPr>
          <w:rFonts w:asciiTheme="majorBidi" w:hAnsiTheme="majorBidi" w:cstheme="majorBidi"/>
          <w:sz w:val="32"/>
          <w:szCs w:val="32"/>
          <w:cs/>
        </w:rPr>
        <w:t>ในบอร์ดไพ่</w:t>
      </w:r>
    </w:p>
    <w:p w14:paraId="08F73FAF" w14:textId="77777777" w:rsidR="00C4090B" w:rsidRPr="006141EE" w:rsidRDefault="007750B0" w:rsidP="00982A26">
      <w:pPr>
        <w:pStyle w:val="a3"/>
        <w:numPr>
          <w:ilvl w:val="0"/>
          <w:numId w:val="8"/>
        </w:numPr>
        <w:spacing w:line="240" w:lineRule="auto"/>
        <w:ind w:hanging="180"/>
        <w:rPr>
          <w:rFonts w:asciiTheme="majorBidi" w:hAnsiTheme="majorBidi" w:cstheme="majorBidi"/>
          <w:sz w:val="32"/>
          <w:szCs w:val="32"/>
        </w:rPr>
      </w:pPr>
      <w:r>
        <w:rPr>
          <w:rFonts w:asciiTheme="majorBidi" w:hAnsiTheme="majorBidi" w:cstheme="majorBidi"/>
          <w:sz w:val="32"/>
          <w:szCs w:val="32"/>
        </w:rPr>
        <w:t xml:space="preserve">   </w:t>
      </w:r>
      <w:r w:rsidR="00C4090B" w:rsidRPr="006141EE">
        <w:rPr>
          <w:rFonts w:asciiTheme="majorBidi" w:hAnsiTheme="majorBidi" w:cstheme="majorBidi"/>
          <w:sz w:val="32"/>
          <w:szCs w:val="32"/>
        </w:rPr>
        <w:t>Doubled Bonus</w:t>
      </w:r>
    </w:p>
    <w:p w14:paraId="1052CE1B" w14:textId="77777777" w:rsidR="00C4090B" w:rsidRPr="006141EE" w:rsidRDefault="00C4090B" w:rsidP="00982A26">
      <w:pPr>
        <w:spacing w:line="240" w:lineRule="auto"/>
        <w:ind w:firstLine="2340"/>
        <w:rPr>
          <w:rFonts w:asciiTheme="majorBidi" w:hAnsiTheme="majorBidi" w:cstheme="majorBidi"/>
          <w:sz w:val="32"/>
          <w:szCs w:val="32"/>
        </w:rPr>
      </w:pPr>
      <w:r w:rsidRPr="006141EE">
        <w:rPr>
          <w:rFonts w:asciiTheme="majorBidi" w:hAnsiTheme="majorBidi" w:cstheme="majorBidi"/>
          <w:sz w:val="32"/>
          <w:szCs w:val="32"/>
          <w:cs/>
        </w:rPr>
        <w:lastRenderedPageBreak/>
        <w:t>การคิด</w:t>
      </w:r>
      <w:r w:rsidRPr="006141EE">
        <w:rPr>
          <w:rFonts w:asciiTheme="majorBidi" w:hAnsiTheme="majorBidi" w:cstheme="majorBidi"/>
          <w:sz w:val="32"/>
          <w:szCs w:val="32"/>
        </w:rPr>
        <w:t xml:space="preserve"> Doubled Bonus </w:t>
      </w:r>
      <w:r w:rsidRPr="006141EE">
        <w:rPr>
          <w:rFonts w:asciiTheme="majorBidi" w:hAnsiTheme="majorBidi" w:cstheme="majorBidi"/>
          <w:sz w:val="32"/>
          <w:szCs w:val="32"/>
          <w:cs/>
        </w:rPr>
        <w:t>จะเกิดขึ้นเมื่อฝ่าย</w:t>
      </w:r>
      <w:r w:rsidRPr="006141EE">
        <w:rPr>
          <w:rFonts w:asciiTheme="majorBidi" w:hAnsiTheme="majorBidi" w:cstheme="majorBidi"/>
          <w:sz w:val="32"/>
          <w:szCs w:val="32"/>
        </w:rPr>
        <w:t xml:space="preserve"> Declarer</w:t>
      </w:r>
      <w:r w:rsidRPr="006141EE">
        <w:rPr>
          <w:rFonts w:asciiTheme="majorBidi" w:hAnsiTheme="majorBidi" w:cstheme="majorBidi"/>
          <w:sz w:val="32"/>
          <w:szCs w:val="32"/>
          <w:cs/>
        </w:rPr>
        <w:t xml:space="preserve"> สามารถสำเร็จ</w:t>
      </w:r>
      <w:r w:rsidRPr="006141EE">
        <w:rPr>
          <w:rFonts w:asciiTheme="majorBidi" w:hAnsiTheme="majorBidi" w:cstheme="majorBidi"/>
          <w:sz w:val="32"/>
          <w:szCs w:val="32"/>
        </w:rPr>
        <w:t xml:space="preserve"> Contract</w:t>
      </w:r>
      <w:r w:rsidRPr="006141EE">
        <w:rPr>
          <w:rFonts w:asciiTheme="majorBidi" w:hAnsiTheme="majorBidi" w:cstheme="majorBidi"/>
          <w:sz w:val="32"/>
          <w:szCs w:val="32"/>
          <w:cs/>
        </w:rPr>
        <w:t xml:space="preserve"> ที่มีการ</w:t>
      </w:r>
      <w:r w:rsidRPr="006141EE">
        <w:rPr>
          <w:rFonts w:asciiTheme="majorBidi" w:hAnsiTheme="majorBidi" w:cstheme="majorBidi"/>
          <w:sz w:val="32"/>
          <w:szCs w:val="32"/>
        </w:rPr>
        <w:t xml:space="preserve"> Doubled</w:t>
      </w:r>
      <w:r w:rsidRPr="006141EE">
        <w:rPr>
          <w:rFonts w:asciiTheme="majorBidi" w:hAnsiTheme="majorBidi" w:cstheme="majorBidi"/>
          <w:sz w:val="32"/>
          <w:szCs w:val="32"/>
          <w:cs/>
        </w:rPr>
        <w:t xml:space="preserve"> หรือ </w:t>
      </w:r>
      <w:r w:rsidRPr="006141EE">
        <w:rPr>
          <w:rFonts w:asciiTheme="majorBidi" w:hAnsiTheme="majorBidi" w:cstheme="majorBidi"/>
          <w:sz w:val="32"/>
          <w:szCs w:val="32"/>
        </w:rPr>
        <w:t>Redoubled</w:t>
      </w:r>
      <w:r w:rsidRPr="006141EE">
        <w:rPr>
          <w:rFonts w:asciiTheme="majorBidi" w:hAnsiTheme="majorBidi" w:cstheme="majorBidi"/>
          <w:sz w:val="32"/>
          <w:szCs w:val="32"/>
          <w:cs/>
        </w:rPr>
        <w:t xml:space="preserve"> ได้ โดย</w:t>
      </w:r>
    </w:p>
    <w:p w14:paraId="53B997C2" w14:textId="77777777" w:rsidR="00290DEF" w:rsidRPr="00661983" w:rsidRDefault="00C4090B" w:rsidP="00982A26">
      <w:pPr>
        <w:pStyle w:val="a3"/>
        <w:numPr>
          <w:ilvl w:val="1"/>
          <w:numId w:val="8"/>
        </w:numPr>
        <w:spacing w:line="240" w:lineRule="auto"/>
        <w:ind w:left="2700"/>
        <w:rPr>
          <w:rFonts w:asciiTheme="majorBidi" w:hAnsiTheme="majorBidi" w:cstheme="majorBidi"/>
          <w:sz w:val="32"/>
          <w:szCs w:val="32"/>
        </w:rPr>
      </w:pPr>
      <w:r w:rsidRPr="006141EE">
        <w:rPr>
          <w:rFonts w:asciiTheme="majorBidi" w:hAnsiTheme="majorBidi" w:cstheme="majorBidi"/>
          <w:sz w:val="32"/>
          <w:szCs w:val="32"/>
          <w:cs/>
        </w:rPr>
        <w:t xml:space="preserve">หากเป็น </w:t>
      </w:r>
      <w:r w:rsidRPr="006141EE">
        <w:rPr>
          <w:rFonts w:asciiTheme="majorBidi" w:hAnsiTheme="majorBidi" w:cstheme="majorBidi"/>
          <w:sz w:val="32"/>
          <w:szCs w:val="32"/>
        </w:rPr>
        <w:t xml:space="preserve">Doubled Contract </w:t>
      </w:r>
      <w:r w:rsidRPr="006141EE">
        <w:rPr>
          <w:rFonts w:asciiTheme="majorBidi" w:hAnsiTheme="majorBidi" w:cstheme="majorBidi"/>
          <w:sz w:val="32"/>
          <w:szCs w:val="32"/>
          <w:cs/>
        </w:rPr>
        <w:t>จะได้รับคะแนนเพิ่ม 50 คะแนน</w:t>
      </w:r>
      <w:r w:rsidR="00D32058">
        <w:rPr>
          <w:rFonts w:asciiTheme="majorBidi" w:hAnsiTheme="majorBidi" w:cstheme="majorBidi" w:hint="cs"/>
          <w:sz w:val="32"/>
          <w:szCs w:val="32"/>
          <w:cs/>
        </w:rPr>
        <w:t xml:space="preserve"> </w:t>
      </w:r>
      <w:r w:rsidRPr="00D32058">
        <w:rPr>
          <w:rFonts w:asciiTheme="majorBidi" w:hAnsiTheme="majorBidi" w:cstheme="majorBidi"/>
          <w:sz w:val="32"/>
          <w:szCs w:val="32"/>
          <w:cs/>
        </w:rPr>
        <w:t>หากเป็น</w:t>
      </w:r>
      <w:r w:rsidRPr="00D32058">
        <w:rPr>
          <w:rFonts w:asciiTheme="majorBidi" w:hAnsiTheme="majorBidi" w:cstheme="majorBidi"/>
          <w:sz w:val="32"/>
          <w:szCs w:val="32"/>
        </w:rPr>
        <w:t xml:space="preserve"> Redoubled Contract</w:t>
      </w:r>
      <w:r w:rsidRPr="00D32058">
        <w:rPr>
          <w:rFonts w:asciiTheme="majorBidi" w:hAnsiTheme="majorBidi" w:cstheme="majorBidi"/>
          <w:sz w:val="32"/>
          <w:szCs w:val="32"/>
          <w:cs/>
        </w:rPr>
        <w:t xml:space="preserve"> จะได้รับคะแนนเพิ่ม 100 คะแนน</w:t>
      </w:r>
    </w:p>
    <w:p w14:paraId="11FFBEED" w14:textId="77777777" w:rsidR="00290DEF" w:rsidRPr="00FE0414" w:rsidRDefault="00290DEF" w:rsidP="00FE0414">
      <w:pPr>
        <w:pStyle w:val="a3"/>
        <w:numPr>
          <w:ilvl w:val="3"/>
          <w:numId w:val="22"/>
        </w:numPr>
        <w:spacing w:line="240" w:lineRule="auto"/>
        <w:rPr>
          <w:rFonts w:asciiTheme="majorBidi" w:hAnsiTheme="majorBidi" w:cstheme="majorBidi"/>
          <w:b/>
          <w:bCs/>
          <w:sz w:val="32"/>
          <w:szCs w:val="32"/>
        </w:rPr>
      </w:pPr>
      <w:r w:rsidRPr="00FE0414">
        <w:rPr>
          <w:rFonts w:asciiTheme="majorBidi" w:hAnsiTheme="majorBidi" w:cstheme="majorBidi"/>
          <w:b/>
          <w:bCs/>
          <w:sz w:val="32"/>
          <w:szCs w:val="32"/>
        </w:rPr>
        <w:t xml:space="preserve">Declarer </w:t>
      </w:r>
      <w:r w:rsidRPr="00FE0414">
        <w:rPr>
          <w:rFonts w:asciiTheme="majorBidi" w:hAnsiTheme="majorBidi" w:cstheme="majorBidi"/>
          <w:b/>
          <w:bCs/>
          <w:sz w:val="32"/>
          <w:szCs w:val="32"/>
          <w:cs/>
        </w:rPr>
        <w:t>ทำ</w:t>
      </w:r>
      <w:r w:rsidRPr="00FE0414">
        <w:rPr>
          <w:rFonts w:asciiTheme="majorBidi" w:hAnsiTheme="majorBidi" w:cstheme="majorBidi"/>
          <w:b/>
          <w:bCs/>
          <w:sz w:val="32"/>
          <w:szCs w:val="32"/>
        </w:rPr>
        <w:t xml:space="preserve"> Contract </w:t>
      </w:r>
      <w:r w:rsidRPr="00FE0414">
        <w:rPr>
          <w:rFonts w:asciiTheme="majorBidi" w:hAnsiTheme="majorBidi" w:cstheme="majorBidi"/>
          <w:b/>
          <w:bCs/>
          <w:sz w:val="32"/>
          <w:szCs w:val="32"/>
          <w:cs/>
        </w:rPr>
        <w:t xml:space="preserve">ไม่สำเร็จ </w:t>
      </w:r>
      <w:r w:rsidRPr="00FE0414">
        <w:rPr>
          <w:rFonts w:asciiTheme="majorBidi" w:hAnsiTheme="majorBidi" w:cstheme="majorBidi"/>
          <w:b/>
          <w:bCs/>
          <w:sz w:val="32"/>
          <w:szCs w:val="32"/>
        </w:rPr>
        <w:t xml:space="preserve">(Defender </w:t>
      </w:r>
      <w:r w:rsidRPr="00FE0414">
        <w:rPr>
          <w:rFonts w:asciiTheme="majorBidi" w:hAnsiTheme="majorBidi" w:cstheme="majorBidi"/>
          <w:b/>
          <w:bCs/>
          <w:sz w:val="32"/>
          <w:szCs w:val="32"/>
          <w:cs/>
        </w:rPr>
        <w:t>สามารถขัดขวางเอาไว้ได้</w:t>
      </w:r>
      <w:r w:rsidRPr="00FE0414">
        <w:rPr>
          <w:rFonts w:asciiTheme="majorBidi" w:hAnsiTheme="majorBidi" w:cstheme="majorBidi"/>
          <w:b/>
          <w:bCs/>
          <w:sz w:val="32"/>
          <w:szCs w:val="32"/>
        </w:rPr>
        <w:t>)</w:t>
      </w:r>
    </w:p>
    <w:p w14:paraId="1B4C4E96" w14:textId="77777777" w:rsidR="00290DEF" w:rsidRPr="006141EE" w:rsidRDefault="00290DEF" w:rsidP="00982A26">
      <w:pPr>
        <w:spacing w:line="240" w:lineRule="auto"/>
        <w:ind w:firstLine="1620"/>
        <w:rPr>
          <w:rFonts w:asciiTheme="majorBidi" w:hAnsiTheme="majorBidi" w:cstheme="majorBidi"/>
          <w:sz w:val="32"/>
          <w:szCs w:val="32"/>
        </w:rPr>
      </w:pPr>
      <w:r w:rsidRPr="006141EE">
        <w:rPr>
          <w:rFonts w:asciiTheme="majorBidi" w:hAnsiTheme="majorBidi" w:cstheme="majorBidi"/>
          <w:sz w:val="32"/>
          <w:szCs w:val="32"/>
          <w:cs/>
        </w:rPr>
        <w:t>ในกรณีนี้ผู้เล่นฝ่าย</w:t>
      </w:r>
      <w:r w:rsidRPr="006141EE">
        <w:rPr>
          <w:rFonts w:asciiTheme="majorBidi" w:hAnsiTheme="majorBidi" w:cstheme="majorBidi"/>
          <w:sz w:val="32"/>
          <w:szCs w:val="32"/>
        </w:rPr>
        <w:t xml:space="preserve"> Defender </w:t>
      </w:r>
      <w:r w:rsidRPr="006141EE">
        <w:rPr>
          <w:rFonts w:asciiTheme="majorBidi" w:hAnsiTheme="majorBidi" w:cstheme="majorBidi"/>
          <w:sz w:val="32"/>
          <w:szCs w:val="32"/>
          <w:cs/>
        </w:rPr>
        <w:t>จะได้</w:t>
      </w:r>
      <w:r w:rsidRPr="006141EE">
        <w:rPr>
          <w:rFonts w:asciiTheme="majorBidi" w:hAnsiTheme="majorBidi" w:cstheme="majorBidi"/>
          <w:sz w:val="32"/>
          <w:szCs w:val="32"/>
        </w:rPr>
        <w:t xml:space="preserve"> Penalty Points </w:t>
      </w:r>
      <w:r w:rsidRPr="006141EE">
        <w:rPr>
          <w:rFonts w:asciiTheme="majorBidi" w:hAnsiTheme="majorBidi" w:cstheme="majorBidi"/>
          <w:sz w:val="32"/>
          <w:szCs w:val="32"/>
          <w:cs/>
        </w:rPr>
        <w:t xml:space="preserve">โดย การคิด </w:t>
      </w:r>
      <w:r w:rsidRPr="006141EE">
        <w:rPr>
          <w:rFonts w:asciiTheme="majorBidi" w:hAnsiTheme="majorBidi" w:cstheme="majorBidi"/>
          <w:sz w:val="32"/>
          <w:szCs w:val="32"/>
        </w:rPr>
        <w:t xml:space="preserve">Penalty Points </w:t>
      </w:r>
      <w:r w:rsidRPr="006141EE">
        <w:rPr>
          <w:rFonts w:asciiTheme="majorBidi" w:hAnsiTheme="majorBidi" w:cstheme="majorBidi"/>
          <w:sz w:val="32"/>
          <w:szCs w:val="32"/>
          <w:cs/>
        </w:rPr>
        <w:t xml:space="preserve">จะได้จากการนำจำนวน </w:t>
      </w:r>
      <w:r w:rsidRPr="006141EE">
        <w:rPr>
          <w:rFonts w:asciiTheme="majorBidi" w:hAnsiTheme="majorBidi" w:cstheme="majorBidi"/>
          <w:sz w:val="32"/>
          <w:szCs w:val="32"/>
        </w:rPr>
        <w:t xml:space="preserve">Trick </w:t>
      </w:r>
      <w:r w:rsidRPr="006141EE">
        <w:rPr>
          <w:rFonts w:asciiTheme="majorBidi" w:hAnsiTheme="majorBidi" w:cstheme="majorBidi"/>
          <w:sz w:val="32"/>
          <w:szCs w:val="32"/>
          <w:cs/>
        </w:rPr>
        <w:t xml:space="preserve">ที่ </w:t>
      </w:r>
      <w:r w:rsidRPr="006141EE">
        <w:rPr>
          <w:rFonts w:asciiTheme="majorBidi" w:hAnsiTheme="majorBidi" w:cstheme="majorBidi"/>
          <w:sz w:val="32"/>
          <w:szCs w:val="32"/>
        </w:rPr>
        <w:t xml:space="preserve">Declarer </w:t>
      </w:r>
      <w:r w:rsidRPr="006141EE">
        <w:rPr>
          <w:rFonts w:asciiTheme="majorBidi" w:hAnsiTheme="majorBidi" w:cstheme="majorBidi"/>
          <w:sz w:val="32"/>
          <w:szCs w:val="32"/>
          <w:cs/>
        </w:rPr>
        <w:t xml:space="preserve">ขาดไปในการทำ </w:t>
      </w:r>
      <w:r w:rsidRPr="006141EE">
        <w:rPr>
          <w:rFonts w:asciiTheme="majorBidi" w:hAnsiTheme="majorBidi" w:cstheme="majorBidi"/>
          <w:sz w:val="32"/>
          <w:szCs w:val="32"/>
        </w:rPr>
        <w:t xml:space="preserve">Contract </w:t>
      </w:r>
      <w:r w:rsidRPr="006141EE">
        <w:rPr>
          <w:rFonts w:asciiTheme="majorBidi" w:hAnsiTheme="majorBidi" w:cstheme="majorBidi"/>
          <w:sz w:val="32"/>
          <w:szCs w:val="32"/>
          <w:cs/>
        </w:rPr>
        <w:t>ให้สำเร็จมาคำนวณ แบ่งเป็นสองกรณีดังนี้</w:t>
      </w:r>
    </w:p>
    <w:p w14:paraId="596F84B7" w14:textId="77777777" w:rsidR="00290DEF" w:rsidRPr="00CD7FB5" w:rsidRDefault="00290DEF" w:rsidP="00982A26">
      <w:pPr>
        <w:pStyle w:val="a3"/>
        <w:numPr>
          <w:ilvl w:val="1"/>
          <w:numId w:val="11"/>
        </w:numPr>
        <w:spacing w:line="240" w:lineRule="auto"/>
        <w:ind w:left="1890" w:hanging="270"/>
        <w:rPr>
          <w:rFonts w:asciiTheme="majorBidi" w:hAnsiTheme="majorBidi" w:cstheme="majorBidi"/>
          <w:sz w:val="32"/>
          <w:szCs w:val="32"/>
        </w:rPr>
      </w:pPr>
      <w:r w:rsidRPr="00CD7FB5">
        <w:rPr>
          <w:rFonts w:asciiTheme="majorBidi" w:hAnsiTheme="majorBidi" w:cstheme="majorBidi"/>
          <w:sz w:val="32"/>
          <w:szCs w:val="32"/>
        </w:rPr>
        <w:t xml:space="preserve">Declarer </w:t>
      </w:r>
      <w:r w:rsidRPr="00CD7FB5">
        <w:rPr>
          <w:rFonts w:asciiTheme="majorBidi" w:hAnsiTheme="majorBidi" w:cstheme="majorBidi"/>
          <w:sz w:val="32"/>
          <w:szCs w:val="32"/>
          <w:cs/>
        </w:rPr>
        <w:t xml:space="preserve">ไม่ได้อยู่ในตำแหน่ง </w:t>
      </w:r>
      <w:r w:rsidRPr="00CD7FB5">
        <w:rPr>
          <w:rFonts w:asciiTheme="majorBidi" w:hAnsiTheme="majorBidi" w:cstheme="majorBidi"/>
          <w:sz w:val="32"/>
          <w:szCs w:val="32"/>
        </w:rPr>
        <w:t>Vulnerable Player</w:t>
      </w:r>
      <w:r w:rsidRPr="00CD7FB5">
        <w:rPr>
          <w:rFonts w:asciiTheme="majorBidi" w:hAnsiTheme="majorBidi" w:cstheme="majorBidi"/>
          <w:sz w:val="32"/>
          <w:szCs w:val="32"/>
          <w:cs/>
        </w:rPr>
        <w:t xml:space="preserve"> </w:t>
      </w:r>
    </w:p>
    <w:p w14:paraId="26435179" w14:textId="77777777" w:rsidR="00290DEF" w:rsidRPr="006141EE" w:rsidRDefault="00290DEF" w:rsidP="00982A26">
      <w:pPr>
        <w:pStyle w:val="a3"/>
        <w:numPr>
          <w:ilvl w:val="0"/>
          <w:numId w:val="6"/>
        </w:numPr>
        <w:spacing w:line="240" w:lineRule="auto"/>
        <w:ind w:left="2250"/>
        <w:rPr>
          <w:rFonts w:asciiTheme="majorBidi" w:hAnsiTheme="majorBidi" w:cstheme="majorBidi"/>
          <w:sz w:val="32"/>
          <w:szCs w:val="32"/>
        </w:rPr>
      </w:pPr>
      <w:r w:rsidRPr="006141EE">
        <w:rPr>
          <w:rFonts w:asciiTheme="majorBidi" w:hAnsiTheme="majorBidi" w:cstheme="majorBidi"/>
          <w:sz w:val="32"/>
          <w:szCs w:val="32"/>
          <w:cs/>
        </w:rPr>
        <w:t>หากไม่มีการ</w:t>
      </w:r>
      <w:r w:rsidRPr="006141EE">
        <w:rPr>
          <w:rFonts w:asciiTheme="majorBidi" w:hAnsiTheme="majorBidi" w:cstheme="majorBidi"/>
          <w:sz w:val="32"/>
          <w:szCs w:val="32"/>
        </w:rPr>
        <w:t xml:space="preserve"> Doubled </w:t>
      </w:r>
      <w:r w:rsidRPr="006141EE">
        <w:rPr>
          <w:rFonts w:asciiTheme="majorBidi" w:hAnsiTheme="majorBidi" w:cstheme="majorBidi"/>
          <w:sz w:val="32"/>
          <w:szCs w:val="32"/>
          <w:cs/>
        </w:rPr>
        <w:t>เกิดขึ้น ทุก</w:t>
      </w:r>
      <w:r w:rsidRPr="006141EE">
        <w:rPr>
          <w:rFonts w:asciiTheme="majorBidi" w:hAnsiTheme="majorBidi" w:cstheme="majorBidi"/>
          <w:sz w:val="32"/>
          <w:szCs w:val="32"/>
        </w:rPr>
        <w:t xml:space="preserve"> Trick </w:t>
      </w:r>
      <w:r w:rsidRPr="006141EE">
        <w:rPr>
          <w:rFonts w:asciiTheme="majorBidi" w:hAnsiTheme="majorBidi" w:cstheme="majorBidi"/>
          <w:sz w:val="32"/>
          <w:szCs w:val="32"/>
          <w:cs/>
        </w:rPr>
        <w:t>ที่ขาดไป จะได้ 50 คะแนน</w:t>
      </w:r>
    </w:p>
    <w:p w14:paraId="7F99657F" w14:textId="77777777" w:rsidR="00290DEF" w:rsidRPr="006141EE" w:rsidRDefault="00290DEF" w:rsidP="00982A26">
      <w:pPr>
        <w:pStyle w:val="a3"/>
        <w:numPr>
          <w:ilvl w:val="0"/>
          <w:numId w:val="6"/>
        </w:numPr>
        <w:spacing w:line="240" w:lineRule="auto"/>
        <w:ind w:left="2250"/>
        <w:rPr>
          <w:rFonts w:asciiTheme="majorBidi" w:hAnsiTheme="majorBidi" w:cstheme="majorBidi"/>
          <w:sz w:val="32"/>
          <w:szCs w:val="32"/>
        </w:rPr>
      </w:pPr>
      <w:r w:rsidRPr="006141EE">
        <w:rPr>
          <w:rFonts w:asciiTheme="majorBidi" w:hAnsiTheme="majorBidi" w:cstheme="majorBidi"/>
          <w:sz w:val="32"/>
          <w:szCs w:val="32"/>
          <w:cs/>
        </w:rPr>
        <w:t>หากมีการ</w:t>
      </w:r>
      <w:r w:rsidRPr="006141EE">
        <w:rPr>
          <w:rFonts w:asciiTheme="majorBidi" w:hAnsiTheme="majorBidi" w:cstheme="majorBidi"/>
          <w:sz w:val="32"/>
          <w:szCs w:val="32"/>
        </w:rPr>
        <w:t xml:space="preserve"> Doubled </w:t>
      </w:r>
      <w:r w:rsidRPr="006141EE">
        <w:rPr>
          <w:rFonts w:asciiTheme="majorBidi" w:hAnsiTheme="majorBidi" w:cstheme="majorBidi"/>
          <w:sz w:val="32"/>
          <w:szCs w:val="32"/>
          <w:cs/>
        </w:rPr>
        <w:t>จะคำนวณดังนี้</w:t>
      </w:r>
    </w:p>
    <w:p w14:paraId="3AD7B179" w14:textId="77777777" w:rsidR="00290DEF" w:rsidRPr="006141EE" w:rsidRDefault="00290DEF" w:rsidP="00982A26">
      <w:pPr>
        <w:pStyle w:val="a3"/>
        <w:numPr>
          <w:ilvl w:val="1"/>
          <w:numId w:val="6"/>
        </w:numPr>
        <w:spacing w:line="240" w:lineRule="auto"/>
        <w:ind w:left="2700"/>
        <w:rPr>
          <w:rFonts w:asciiTheme="majorBidi" w:hAnsiTheme="majorBidi" w:cstheme="majorBidi"/>
          <w:sz w:val="32"/>
          <w:szCs w:val="32"/>
        </w:rPr>
      </w:pPr>
      <w:r w:rsidRPr="006141EE">
        <w:rPr>
          <w:rFonts w:asciiTheme="majorBidi" w:hAnsiTheme="majorBidi" w:cstheme="majorBidi"/>
          <w:sz w:val="32"/>
          <w:szCs w:val="32"/>
        </w:rPr>
        <w:t xml:space="preserve">Undertrick </w:t>
      </w:r>
      <w:r w:rsidRPr="006141EE">
        <w:rPr>
          <w:rFonts w:asciiTheme="majorBidi" w:hAnsiTheme="majorBidi" w:cstheme="majorBidi"/>
          <w:sz w:val="32"/>
          <w:szCs w:val="32"/>
          <w:cs/>
        </w:rPr>
        <w:t>แรกคิดเป็น 100 คะแนน</w:t>
      </w:r>
    </w:p>
    <w:p w14:paraId="7FC03E01" w14:textId="77777777" w:rsidR="00290DEF" w:rsidRPr="006141EE" w:rsidRDefault="00290DEF" w:rsidP="00982A26">
      <w:pPr>
        <w:pStyle w:val="a3"/>
        <w:numPr>
          <w:ilvl w:val="1"/>
          <w:numId w:val="6"/>
        </w:numPr>
        <w:spacing w:line="240" w:lineRule="auto"/>
        <w:ind w:left="2700"/>
        <w:rPr>
          <w:rFonts w:asciiTheme="majorBidi" w:hAnsiTheme="majorBidi" w:cstheme="majorBidi"/>
          <w:sz w:val="32"/>
          <w:szCs w:val="32"/>
        </w:rPr>
      </w:pPr>
      <w:r w:rsidRPr="006141EE">
        <w:rPr>
          <w:rFonts w:asciiTheme="majorBidi" w:hAnsiTheme="majorBidi" w:cstheme="majorBidi"/>
          <w:sz w:val="32"/>
          <w:szCs w:val="32"/>
        </w:rPr>
        <w:t xml:space="preserve">Undertrick </w:t>
      </w:r>
      <w:r w:rsidRPr="006141EE">
        <w:rPr>
          <w:rFonts w:asciiTheme="majorBidi" w:hAnsiTheme="majorBidi" w:cstheme="majorBidi"/>
          <w:sz w:val="32"/>
          <w:szCs w:val="32"/>
          <w:cs/>
        </w:rPr>
        <w:t>ที่สองและสาม คิดเป็น</w:t>
      </w:r>
      <w:r w:rsidRPr="006141EE">
        <w:rPr>
          <w:rFonts w:asciiTheme="majorBidi" w:hAnsiTheme="majorBidi" w:cstheme="majorBidi"/>
          <w:sz w:val="32"/>
          <w:szCs w:val="32"/>
        </w:rPr>
        <w:t xml:space="preserve"> Trick</w:t>
      </w:r>
      <w:r w:rsidRPr="006141EE">
        <w:rPr>
          <w:rFonts w:asciiTheme="majorBidi" w:hAnsiTheme="majorBidi" w:cstheme="majorBidi"/>
          <w:sz w:val="32"/>
          <w:szCs w:val="32"/>
          <w:cs/>
        </w:rPr>
        <w:t xml:space="preserve"> ละ 200 คะแนน</w:t>
      </w:r>
    </w:p>
    <w:p w14:paraId="0D179E68" w14:textId="77777777" w:rsidR="00290DEF" w:rsidRPr="006141EE" w:rsidRDefault="00290DEF" w:rsidP="00982A26">
      <w:pPr>
        <w:pStyle w:val="a3"/>
        <w:numPr>
          <w:ilvl w:val="1"/>
          <w:numId w:val="6"/>
        </w:numPr>
        <w:spacing w:line="240" w:lineRule="auto"/>
        <w:ind w:left="2700"/>
        <w:rPr>
          <w:rFonts w:asciiTheme="majorBidi" w:hAnsiTheme="majorBidi" w:cstheme="majorBidi"/>
          <w:sz w:val="32"/>
          <w:szCs w:val="32"/>
        </w:rPr>
      </w:pPr>
      <w:r w:rsidRPr="006141EE">
        <w:rPr>
          <w:rFonts w:asciiTheme="majorBidi" w:hAnsiTheme="majorBidi" w:cstheme="majorBidi"/>
          <w:sz w:val="32"/>
          <w:szCs w:val="32"/>
        </w:rPr>
        <w:t>Undertrick</w:t>
      </w:r>
      <w:r w:rsidRPr="006141EE">
        <w:rPr>
          <w:rFonts w:asciiTheme="majorBidi" w:hAnsiTheme="majorBidi" w:cstheme="majorBidi"/>
          <w:sz w:val="32"/>
          <w:szCs w:val="32"/>
          <w:cs/>
        </w:rPr>
        <w:t xml:space="preserve"> ที่ 4 เป็นต้นไป คิดเป็น</w:t>
      </w:r>
      <w:r w:rsidRPr="006141EE">
        <w:rPr>
          <w:rFonts w:asciiTheme="majorBidi" w:hAnsiTheme="majorBidi" w:cstheme="majorBidi"/>
          <w:sz w:val="32"/>
          <w:szCs w:val="32"/>
        </w:rPr>
        <w:t xml:space="preserve"> Trick </w:t>
      </w:r>
      <w:r w:rsidRPr="006141EE">
        <w:rPr>
          <w:rFonts w:asciiTheme="majorBidi" w:hAnsiTheme="majorBidi" w:cstheme="majorBidi"/>
          <w:sz w:val="32"/>
          <w:szCs w:val="32"/>
          <w:cs/>
        </w:rPr>
        <w:t xml:space="preserve">ละ </w:t>
      </w:r>
      <w:r w:rsidRPr="006141EE">
        <w:rPr>
          <w:rFonts w:asciiTheme="majorBidi" w:hAnsiTheme="majorBidi" w:cstheme="majorBidi"/>
          <w:sz w:val="32"/>
          <w:szCs w:val="32"/>
        </w:rPr>
        <w:t xml:space="preserve">300 </w:t>
      </w:r>
      <w:r w:rsidRPr="006141EE">
        <w:rPr>
          <w:rFonts w:asciiTheme="majorBidi" w:hAnsiTheme="majorBidi" w:cstheme="majorBidi"/>
          <w:sz w:val="32"/>
          <w:szCs w:val="32"/>
          <w:cs/>
        </w:rPr>
        <w:t>คะแนน</w:t>
      </w:r>
    </w:p>
    <w:p w14:paraId="5E24C0F0" w14:textId="77777777" w:rsidR="00290DEF" w:rsidRPr="001E7978" w:rsidRDefault="00290DEF" w:rsidP="00982A26">
      <w:pPr>
        <w:pStyle w:val="a3"/>
        <w:numPr>
          <w:ilvl w:val="1"/>
          <w:numId w:val="6"/>
        </w:numPr>
        <w:spacing w:line="240" w:lineRule="auto"/>
        <w:ind w:left="2700"/>
        <w:rPr>
          <w:rFonts w:asciiTheme="majorBidi" w:hAnsiTheme="majorBidi" w:cstheme="majorBidi"/>
          <w:sz w:val="32"/>
          <w:szCs w:val="32"/>
        </w:rPr>
      </w:pPr>
      <w:r w:rsidRPr="001E7978">
        <w:rPr>
          <w:rFonts w:asciiTheme="majorBidi" w:hAnsiTheme="majorBidi" w:cstheme="majorBidi"/>
          <w:sz w:val="32"/>
          <w:szCs w:val="32"/>
          <w:cs/>
        </w:rPr>
        <w:t>โดยหาก คะแนนที่ได้จะเป็นสองเท่าเมื่อมีการ</w:t>
      </w:r>
      <w:r w:rsidRPr="001E7978">
        <w:rPr>
          <w:rFonts w:asciiTheme="majorBidi" w:hAnsiTheme="majorBidi" w:cstheme="majorBidi"/>
          <w:sz w:val="32"/>
          <w:szCs w:val="32"/>
        </w:rPr>
        <w:t xml:space="preserve"> Redoubled</w:t>
      </w:r>
      <w:r w:rsidRPr="001E7978">
        <w:rPr>
          <w:rFonts w:asciiTheme="majorBidi" w:hAnsiTheme="majorBidi" w:cstheme="majorBidi"/>
          <w:sz w:val="32"/>
          <w:szCs w:val="32"/>
          <w:cs/>
        </w:rPr>
        <w:t xml:space="preserve"> เกิดขึ้นแทนที่จะเป็น</w:t>
      </w:r>
      <w:r w:rsidRPr="001E7978">
        <w:rPr>
          <w:rFonts w:asciiTheme="majorBidi" w:hAnsiTheme="majorBidi" w:cstheme="majorBidi"/>
          <w:sz w:val="32"/>
          <w:szCs w:val="32"/>
        </w:rPr>
        <w:t xml:space="preserve"> Doubled</w:t>
      </w:r>
    </w:p>
    <w:p w14:paraId="430AAA21" w14:textId="77777777" w:rsidR="00290DEF" w:rsidRPr="006141EE" w:rsidRDefault="00290DEF" w:rsidP="00982A26">
      <w:pPr>
        <w:pStyle w:val="a3"/>
        <w:numPr>
          <w:ilvl w:val="1"/>
          <w:numId w:val="11"/>
        </w:numPr>
        <w:spacing w:line="240" w:lineRule="auto"/>
        <w:ind w:left="1890" w:hanging="270"/>
        <w:rPr>
          <w:rFonts w:asciiTheme="majorBidi" w:hAnsiTheme="majorBidi" w:cstheme="majorBidi"/>
          <w:sz w:val="32"/>
          <w:szCs w:val="32"/>
        </w:rPr>
      </w:pPr>
      <w:r w:rsidRPr="006141EE">
        <w:rPr>
          <w:rFonts w:asciiTheme="majorBidi" w:hAnsiTheme="majorBidi" w:cstheme="majorBidi"/>
          <w:sz w:val="32"/>
          <w:szCs w:val="32"/>
        </w:rPr>
        <w:t xml:space="preserve">Declarer </w:t>
      </w:r>
      <w:r w:rsidRPr="006141EE">
        <w:rPr>
          <w:rFonts w:asciiTheme="majorBidi" w:hAnsiTheme="majorBidi" w:cstheme="majorBidi"/>
          <w:sz w:val="32"/>
          <w:szCs w:val="32"/>
          <w:cs/>
        </w:rPr>
        <w:t xml:space="preserve">อยู่ในตำแหน่ง </w:t>
      </w:r>
      <w:r w:rsidRPr="006141EE">
        <w:rPr>
          <w:rFonts w:asciiTheme="majorBidi" w:hAnsiTheme="majorBidi" w:cstheme="majorBidi"/>
          <w:sz w:val="32"/>
          <w:szCs w:val="32"/>
        </w:rPr>
        <w:t>Vulnerable Player</w:t>
      </w:r>
      <w:r w:rsidRPr="006141EE">
        <w:rPr>
          <w:rFonts w:asciiTheme="majorBidi" w:hAnsiTheme="majorBidi" w:cstheme="majorBidi"/>
          <w:sz w:val="32"/>
          <w:szCs w:val="32"/>
          <w:cs/>
        </w:rPr>
        <w:t xml:space="preserve"> </w:t>
      </w:r>
    </w:p>
    <w:p w14:paraId="0B2D7FE5" w14:textId="77777777" w:rsidR="00290DEF" w:rsidRPr="006141EE" w:rsidRDefault="00290DEF" w:rsidP="00982A26">
      <w:pPr>
        <w:pStyle w:val="a3"/>
        <w:numPr>
          <w:ilvl w:val="0"/>
          <w:numId w:val="6"/>
        </w:numPr>
        <w:spacing w:line="240" w:lineRule="auto"/>
        <w:ind w:left="2250"/>
        <w:rPr>
          <w:rFonts w:asciiTheme="majorBidi" w:hAnsiTheme="majorBidi" w:cstheme="majorBidi"/>
          <w:sz w:val="32"/>
          <w:szCs w:val="32"/>
        </w:rPr>
      </w:pPr>
      <w:r w:rsidRPr="006141EE">
        <w:rPr>
          <w:rFonts w:asciiTheme="majorBidi" w:hAnsiTheme="majorBidi" w:cstheme="majorBidi"/>
          <w:sz w:val="32"/>
          <w:szCs w:val="32"/>
          <w:cs/>
        </w:rPr>
        <w:t>หากไม่มีการ</w:t>
      </w:r>
      <w:r w:rsidRPr="006141EE">
        <w:rPr>
          <w:rFonts w:asciiTheme="majorBidi" w:hAnsiTheme="majorBidi" w:cstheme="majorBidi"/>
          <w:sz w:val="32"/>
          <w:szCs w:val="32"/>
        </w:rPr>
        <w:t xml:space="preserve"> Doubled </w:t>
      </w:r>
      <w:r w:rsidRPr="006141EE">
        <w:rPr>
          <w:rFonts w:asciiTheme="majorBidi" w:hAnsiTheme="majorBidi" w:cstheme="majorBidi"/>
          <w:sz w:val="32"/>
          <w:szCs w:val="32"/>
          <w:cs/>
        </w:rPr>
        <w:t>เกิดขึ้น ทุก</w:t>
      </w:r>
      <w:r w:rsidRPr="006141EE">
        <w:rPr>
          <w:rFonts w:asciiTheme="majorBidi" w:hAnsiTheme="majorBidi" w:cstheme="majorBidi"/>
          <w:sz w:val="32"/>
          <w:szCs w:val="32"/>
        </w:rPr>
        <w:t xml:space="preserve"> Trick </w:t>
      </w:r>
      <w:r w:rsidRPr="006141EE">
        <w:rPr>
          <w:rFonts w:asciiTheme="majorBidi" w:hAnsiTheme="majorBidi" w:cstheme="majorBidi"/>
          <w:sz w:val="32"/>
          <w:szCs w:val="32"/>
          <w:cs/>
        </w:rPr>
        <w:t xml:space="preserve">ที่ขาดไป จะได้ </w:t>
      </w:r>
      <w:r w:rsidRPr="006141EE">
        <w:rPr>
          <w:rFonts w:asciiTheme="majorBidi" w:hAnsiTheme="majorBidi" w:cstheme="majorBidi"/>
          <w:sz w:val="32"/>
          <w:szCs w:val="32"/>
        </w:rPr>
        <w:t>10</w:t>
      </w:r>
      <w:r w:rsidRPr="006141EE">
        <w:rPr>
          <w:rFonts w:asciiTheme="majorBidi" w:hAnsiTheme="majorBidi" w:cstheme="majorBidi"/>
          <w:sz w:val="32"/>
          <w:szCs w:val="32"/>
          <w:cs/>
        </w:rPr>
        <w:t>0 คะแนน</w:t>
      </w:r>
    </w:p>
    <w:p w14:paraId="6B9027BD" w14:textId="77777777" w:rsidR="00290DEF" w:rsidRPr="006141EE" w:rsidRDefault="00290DEF" w:rsidP="00982A26">
      <w:pPr>
        <w:pStyle w:val="a3"/>
        <w:numPr>
          <w:ilvl w:val="0"/>
          <w:numId w:val="6"/>
        </w:numPr>
        <w:spacing w:line="240" w:lineRule="auto"/>
        <w:ind w:left="2250"/>
        <w:rPr>
          <w:rFonts w:asciiTheme="majorBidi" w:hAnsiTheme="majorBidi" w:cstheme="majorBidi"/>
          <w:sz w:val="32"/>
          <w:szCs w:val="32"/>
        </w:rPr>
      </w:pPr>
      <w:r w:rsidRPr="006141EE">
        <w:rPr>
          <w:rFonts w:asciiTheme="majorBidi" w:hAnsiTheme="majorBidi" w:cstheme="majorBidi"/>
          <w:sz w:val="32"/>
          <w:szCs w:val="32"/>
          <w:cs/>
        </w:rPr>
        <w:t>หากมีการ</w:t>
      </w:r>
      <w:r w:rsidRPr="006141EE">
        <w:rPr>
          <w:rFonts w:asciiTheme="majorBidi" w:hAnsiTheme="majorBidi" w:cstheme="majorBidi"/>
          <w:sz w:val="32"/>
          <w:szCs w:val="32"/>
        </w:rPr>
        <w:t xml:space="preserve"> Doubled </w:t>
      </w:r>
      <w:r w:rsidRPr="006141EE">
        <w:rPr>
          <w:rFonts w:asciiTheme="majorBidi" w:hAnsiTheme="majorBidi" w:cstheme="majorBidi"/>
          <w:sz w:val="32"/>
          <w:szCs w:val="32"/>
          <w:cs/>
        </w:rPr>
        <w:t>จะคำนวณดังนี้</w:t>
      </w:r>
    </w:p>
    <w:p w14:paraId="14517CAB" w14:textId="77777777" w:rsidR="00290DEF" w:rsidRPr="006141EE" w:rsidRDefault="00290DEF" w:rsidP="00982A26">
      <w:pPr>
        <w:pStyle w:val="a3"/>
        <w:numPr>
          <w:ilvl w:val="1"/>
          <w:numId w:val="6"/>
        </w:numPr>
        <w:spacing w:line="240" w:lineRule="auto"/>
        <w:ind w:left="2700" w:hanging="450"/>
        <w:rPr>
          <w:rFonts w:asciiTheme="majorBidi" w:hAnsiTheme="majorBidi" w:cstheme="majorBidi"/>
          <w:sz w:val="32"/>
          <w:szCs w:val="32"/>
        </w:rPr>
      </w:pPr>
      <w:r w:rsidRPr="006141EE">
        <w:rPr>
          <w:rFonts w:asciiTheme="majorBidi" w:hAnsiTheme="majorBidi" w:cstheme="majorBidi"/>
          <w:sz w:val="32"/>
          <w:szCs w:val="32"/>
        </w:rPr>
        <w:t xml:space="preserve">Undertrick </w:t>
      </w:r>
      <w:r w:rsidRPr="006141EE">
        <w:rPr>
          <w:rFonts w:asciiTheme="majorBidi" w:hAnsiTheme="majorBidi" w:cstheme="majorBidi"/>
          <w:sz w:val="32"/>
          <w:szCs w:val="32"/>
          <w:cs/>
        </w:rPr>
        <w:t xml:space="preserve">แรกคิดเป็น </w:t>
      </w:r>
      <w:r w:rsidRPr="006141EE">
        <w:rPr>
          <w:rFonts w:asciiTheme="majorBidi" w:hAnsiTheme="majorBidi" w:cstheme="majorBidi"/>
          <w:sz w:val="32"/>
          <w:szCs w:val="32"/>
        </w:rPr>
        <w:t>2</w:t>
      </w:r>
      <w:r w:rsidRPr="006141EE">
        <w:rPr>
          <w:rFonts w:asciiTheme="majorBidi" w:hAnsiTheme="majorBidi" w:cstheme="majorBidi"/>
          <w:sz w:val="32"/>
          <w:szCs w:val="32"/>
          <w:cs/>
        </w:rPr>
        <w:t>00 คะแนน</w:t>
      </w:r>
    </w:p>
    <w:p w14:paraId="15285B1B" w14:textId="77777777" w:rsidR="00290DEF" w:rsidRPr="006141EE" w:rsidRDefault="00290DEF" w:rsidP="00982A26">
      <w:pPr>
        <w:pStyle w:val="a3"/>
        <w:numPr>
          <w:ilvl w:val="1"/>
          <w:numId w:val="6"/>
        </w:numPr>
        <w:spacing w:line="240" w:lineRule="auto"/>
        <w:ind w:left="2700" w:hanging="450"/>
        <w:rPr>
          <w:rFonts w:asciiTheme="majorBidi" w:hAnsiTheme="majorBidi" w:cstheme="majorBidi"/>
          <w:sz w:val="32"/>
          <w:szCs w:val="32"/>
        </w:rPr>
      </w:pPr>
      <w:r w:rsidRPr="006141EE">
        <w:rPr>
          <w:rFonts w:asciiTheme="majorBidi" w:hAnsiTheme="majorBidi" w:cstheme="majorBidi"/>
          <w:sz w:val="32"/>
          <w:szCs w:val="32"/>
        </w:rPr>
        <w:t>Undertrick</w:t>
      </w:r>
      <w:r w:rsidRPr="006141EE">
        <w:rPr>
          <w:rFonts w:asciiTheme="majorBidi" w:hAnsiTheme="majorBidi" w:cstheme="majorBidi"/>
          <w:sz w:val="32"/>
          <w:szCs w:val="32"/>
          <w:cs/>
        </w:rPr>
        <w:t xml:space="preserve"> ที่ </w:t>
      </w:r>
      <w:r w:rsidRPr="006141EE">
        <w:rPr>
          <w:rFonts w:asciiTheme="majorBidi" w:hAnsiTheme="majorBidi" w:cstheme="majorBidi"/>
          <w:sz w:val="32"/>
          <w:szCs w:val="32"/>
        </w:rPr>
        <w:t>2</w:t>
      </w:r>
      <w:r w:rsidRPr="006141EE">
        <w:rPr>
          <w:rFonts w:asciiTheme="majorBidi" w:hAnsiTheme="majorBidi" w:cstheme="majorBidi"/>
          <w:sz w:val="32"/>
          <w:szCs w:val="32"/>
          <w:cs/>
        </w:rPr>
        <w:t xml:space="preserve"> เป็นต้นไป คิดเป็น</w:t>
      </w:r>
      <w:r w:rsidRPr="006141EE">
        <w:rPr>
          <w:rFonts w:asciiTheme="majorBidi" w:hAnsiTheme="majorBidi" w:cstheme="majorBidi"/>
          <w:sz w:val="32"/>
          <w:szCs w:val="32"/>
        </w:rPr>
        <w:t xml:space="preserve"> Trick </w:t>
      </w:r>
      <w:r w:rsidRPr="006141EE">
        <w:rPr>
          <w:rFonts w:asciiTheme="majorBidi" w:hAnsiTheme="majorBidi" w:cstheme="majorBidi"/>
          <w:sz w:val="32"/>
          <w:szCs w:val="32"/>
          <w:cs/>
        </w:rPr>
        <w:t xml:space="preserve">ละ </w:t>
      </w:r>
      <w:r w:rsidRPr="006141EE">
        <w:rPr>
          <w:rFonts w:asciiTheme="majorBidi" w:hAnsiTheme="majorBidi" w:cstheme="majorBidi"/>
          <w:sz w:val="32"/>
          <w:szCs w:val="32"/>
        </w:rPr>
        <w:t xml:space="preserve">300 </w:t>
      </w:r>
      <w:r w:rsidRPr="006141EE">
        <w:rPr>
          <w:rFonts w:asciiTheme="majorBidi" w:hAnsiTheme="majorBidi" w:cstheme="majorBidi"/>
          <w:sz w:val="32"/>
          <w:szCs w:val="32"/>
          <w:cs/>
        </w:rPr>
        <w:t>คะแนน</w:t>
      </w:r>
    </w:p>
    <w:p w14:paraId="483BCA03" w14:textId="77777777" w:rsidR="00290DEF" w:rsidRPr="001E7978" w:rsidRDefault="00290DEF" w:rsidP="00982A26">
      <w:pPr>
        <w:pStyle w:val="a3"/>
        <w:numPr>
          <w:ilvl w:val="1"/>
          <w:numId w:val="6"/>
        </w:numPr>
        <w:spacing w:line="240" w:lineRule="auto"/>
        <w:ind w:left="2700" w:hanging="450"/>
        <w:rPr>
          <w:rFonts w:asciiTheme="majorBidi" w:hAnsiTheme="majorBidi" w:cstheme="majorBidi"/>
          <w:sz w:val="32"/>
          <w:szCs w:val="32"/>
        </w:rPr>
      </w:pPr>
      <w:r w:rsidRPr="001E7978">
        <w:rPr>
          <w:rFonts w:asciiTheme="majorBidi" w:hAnsiTheme="majorBidi" w:cstheme="majorBidi"/>
          <w:sz w:val="32"/>
          <w:szCs w:val="32"/>
          <w:cs/>
        </w:rPr>
        <w:t>โดยหาก คะแนนที่ได้จะเป็นสองเท่าเมื่อมีการ</w:t>
      </w:r>
      <w:r w:rsidRPr="001E7978">
        <w:rPr>
          <w:rFonts w:asciiTheme="majorBidi" w:hAnsiTheme="majorBidi" w:cstheme="majorBidi"/>
          <w:sz w:val="32"/>
          <w:szCs w:val="32"/>
        </w:rPr>
        <w:t xml:space="preserve"> Redoubled</w:t>
      </w:r>
      <w:r w:rsidRPr="001E7978">
        <w:rPr>
          <w:rFonts w:asciiTheme="majorBidi" w:hAnsiTheme="majorBidi" w:cstheme="majorBidi"/>
          <w:sz w:val="32"/>
          <w:szCs w:val="32"/>
          <w:cs/>
        </w:rPr>
        <w:t xml:space="preserve"> เกิดขึ้นแทนที่จะเป็น</w:t>
      </w:r>
      <w:r w:rsidRPr="001E7978">
        <w:rPr>
          <w:rFonts w:asciiTheme="majorBidi" w:hAnsiTheme="majorBidi" w:cstheme="majorBidi"/>
          <w:sz w:val="32"/>
          <w:szCs w:val="32"/>
        </w:rPr>
        <w:t xml:space="preserve"> Doubled</w:t>
      </w:r>
    </w:p>
    <w:p w14:paraId="38C1BF90" w14:textId="77777777" w:rsidR="00290DEF" w:rsidRDefault="00290DEF" w:rsidP="00033193">
      <w:pPr>
        <w:spacing w:line="240" w:lineRule="auto"/>
        <w:rPr>
          <w:rFonts w:asciiTheme="majorBidi" w:hAnsiTheme="majorBidi" w:cstheme="majorBidi"/>
          <w:sz w:val="32"/>
          <w:szCs w:val="32"/>
        </w:rPr>
      </w:pPr>
    </w:p>
    <w:p w14:paraId="7BDED56B" w14:textId="77777777" w:rsidR="00033193" w:rsidRDefault="00033193" w:rsidP="00033193">
      <w:pPr>
        <w:spacing w:line="240" w:lineRule="auto"/>
        <w:rPr>
          <w:rFonts w:asciiTheme="majorBidi" w:hAnsiTheme="majorBidi" w:cstheme="majorBidi"/>
          <w:sz w:val="32"/>
          <w:szCs w:val="32"/>
        </w:rPr>
      </w:pPr>
    </w:p>
    <w:p w14:paraId="2EAE6F78" w14:textId="77777777" w:rsidR="00033193" w:rsidRDefault="00033193" w:rsidP="00033193">
      <w:pPr>
        <w:spacing w:line="240" w:lineRule="auto"/>
        <w:rPr>
          <w:rFonts w:asciiTheme="majorBidi" w:hAnsiTheme="majorBidi" w:cstheme="majorBidi"/>
          <w:sz w:val="32"/>
          <w:szCs w:val="32"/>
        </w:rPr>
      </w:pPr>
    </w:p>
    <w:p w14:paraId="74F72356" w14:textId="77777777" w:rsidR="00033193" w:rsidRPr="008C1D74" w:rsidRDefault="00033193" w:rsidP="00033193">
      <w:pPr>
        <w:spacing w:line="240" w:lineRule="auto"/>
        <w:rPr>
          <w:rFonts w:asciiTheme="majorBidi" w:hAnsiTheme="majorBidi" w:cstheme="majorBidi"/>
          <w:sz w:val="32"/>
          <w:szCs w:val="32"/>
        </w:rPr>
      </w:pPr>
    </w:p>
    <w:p w14:paraId="481384CA" w14:textId="77777777" w:rsidR="00290DEF" w:rsidRPr="006141EE" w:rsidRDefault="00BD34B2" w:rsidP="00982A26">
      <w:pPr>
        <w:spacing w:line="240" w:lineRule="auto"/>
        <w:ind w:left="990" w:hanging="630"/>
        <w:rPr>
          <w:rFonts w:asciiTheme="majorBidi" w:hAnsiTheme="majorBidi" w:cstheme="majorBidi"/>
          <w:b/>
          <w:bCs/>
          <w:sz w:val="36"/>
          <w:szCs w:val="36"/>
        </w:rPr>
      </w:pPr>
      <w:r>
        <w:rPr>
          <w:rFonts w:asciiTheme="majorBidi" w:hAnsiTheme="majorBidi" w:cstheme="majorBidi"/>
          <w:b/>
          <w:bCs/>
          <w:sz w:val="36"/>
          <w:szCs w:val="36"/>
        </w:rPr>
        <w:lastRenderedPageBreak/>
        <w:t>2.1.</w:t>
      </w:r>
      <w:r w:rsidR="00FE0414">
        <w:rPr>
          <w:rFonts w:asciiTheme="majorBidi" w:hAnsiTheme="majorBidi" w:cstheme="majorBidi"/>
          <w:b/>
          <w:bCs/>
          <w:sz w:val="36"/>
          <w:szCs w:val="36"/>
        </w:rPr>
        <w:t>4</w:t>
      </w:r>
      <w:r>
        <w:rPr>
          <w:rFonts w:asciiTheme="majorBidi" w:hAnsiTheme="majorBidi" w:cstheme="majorBidi"/>
          <w:b/>
          <w:bCs/>
          <w:sz w:val="36"/>
          <w:szCs w:val="36"/>
        </w:rPr>
        <w:tab/>
      </w:r>
      <w:r w:rsidR="00290DEF" w:rsidRPr="006141EE">
        <w:rPr>
          <w:rFonts w:asciiTheme="majorBidi" w:hAnsiTheme="majorBidi" w:cstheme="majorBidi"/>
          <w:b/>
          <w:bCs/>
          <w:sz w:val="36"/>
          <w:szCs w:val="36"/>
          <w:cs/>
        </w:rPr>
        <w:t>การคิดคะแนนในระดับ</w:t>
      </w:r>
      <w:r w:rsidR="00290DEF" w:rsidRPr="006141EE">
        <w:rPr>
          <w:rFonts w:asciiTheme="majorBidi" w:hAnsiTheme="majorBidi" w:cstheme="majorBidi"/>
          <w:b/>
          <w:bCs/>
          <w:sz w:val="36"/>
          <w:szCs w:val="36"/>
        </w:rPr>
        <w:t xml:space="preserve"> Tournament</w:t>
      </w:r>
    </w:p>
    <w:p w14:paraId="2FDA1E9D" w14:textId="77777777" w:rsidR="00290DEF" w:rsidRPr="006141EE" w:rsidRDefault="00290DEF" w:rsidP="00982A26">
      <w:pPr>
        <w:spacing w:line="240" w:lineRule="auto"/>
        <w:ind w:left="990" w:hanging="990"/>
        <w:rPr>
          <w:rFonts w:asciiTheme="majorBidi" w:hAnsiTheme="majorBidi" w:cstheme="majorBidi"/>
          <w:sz w:val="32"/>
          <w:szCs w:val="32"/>
        </w:rPr>
      </w:pPr>
      <w:r w:rsidRPr="006141EE">
        <w:rPr>
          <w:rFonts w:asciiTheme="majorBidi" w:hAnsiTheme="majorBidi" w:cstheme="majorBidi"/>
          <w:sz w:val="32"/>
          <w:szCs w:val="32"/>
        </w:rPr>
        <w:tab/>
      </w:r>
      <w:r w:rsidRPr="006141EE">
        <w:rPr>
          <w:rFonts w:asciiTheme="majorBidi" w:hAnsiTheme="majorBidi" w:cstheme="majorBidi"/>
          <w:sz w:val="32"/>
          <w:szCs w:val="32"/>
          <w:cs/>
        </w:rPr>
        <w:t>การคิดคะแนนในระดับ</w:t>
      </w:r>
      <w:r w:rsidRPr="006141EE">
        <w:rPr>
          <w:rFonts w:asciiTheme="majorBidi" w:hAnsiTheme="majorBidi" w:cstheme="majorBidi"/>
          <w:sz w:val="32"/>
          <w:szCs w:val="32"/>
        </w:rPr>
        <w:t xml:space="preserve"> Tournament </w:t>
      </w:r>
      <w:r w:rsidRPr="006141EE">
        <w:rPr>
          <w:rFonts w:asciiTheme="majorBidi" w:hAnsiTheme="majorBidi" w:cstheme="majorBidi"/>
          <w:sz w:val="32"/>
          <w:szCs w:val="32"/>
          <w:cs/>
        </w:rPr>
        <w:t>สากลจะแบ่งออกเป็นสามประเภทด้วยกันได้แก่</w:t>
      </w:r>
    </w:p>
    <w:p w14:paraId="5DD52FB8" w14:textId="77777777" w:rsidR="00290DEF" w:rsidRPr="00FE0414" w:rsidRDefault="00290DEF" w:rsidP="00FE0414">
      <w:pPr>
        <w:pStyle w:val="a3"/>
        <w:numPr>
          <w:ilvl w:val="3"/>
          <w:numId w:val="23"/>
        </w:numPr>
        <w:spacing w:line="240" w:lineRule="auto"/>
        <w:ind w:left="1710"/>
        <w:rPr>
          <w:rFonts w:asciiTheme="majorBidi" w:hAnsiTheme="majorBidi" w:cstheme="majorBidi"/>
          <w:b/>
          <w:bCs/>
          <w:sz w:val="32"/>
          <w:szCs w:val="32"/>
        </w:rPr>
      </w:pPr>
      <w:r w:rsidRPr="00FE0414">
        <w:rPr>
          <w:rFonts w:asciiTheme="majorBidi" w:hAnsiTheme="majorBidi" w:cstheme="majorBidi"/>
          <w:b/>
          <w:bCs/>
          <w:sz w:val="32"/>
          <w:szCs w:val="32"/>
        </w:rPr>
        <w:t>MPs (Match Points)</w:t>
      </w:r>
    </w:p>
    <w:p w14:paraId="56949902" w14:textId="77777777" w:rsidR="00290DEF" w:rsidRPr="006141EE" w:rsidRDefault="00290DEF" w:rsidP="00982A26">
      <w:pPr>
        <w:spacing w:line="240" w:lineRule="auto"/>
        <w:ind w:firstLine="1710"/>
        <w:rPr>
          <w:rFonts w:asciiTheme="majorBidi" w:hAnsiTheme="majorBidi" w:cstheme="majorBidi"/>
          <w:sz w:val="32"/>
          <w:szCs w:val="32"/>
        </w:rPr>
      </w:pPr>
      <w:r w:rsidRPr="006141EE">
        <w:rPr>
          <w:rFonts w:asciiTheme="majorBidi" w:hAnsiTheme="majorBidi" w:cstheme="majorBidi"/>
          <w:sz w:val="32"/>
          <w:szCs w:val="32"/>
          <w:cs/>
        </w:rPr>
        <w:t>ระบบ</w:t>
      </w:r>
      <w:r w:rsidRPr="006141EE">
        <w:rPr>
          <w:rFonts w:asciiTheme="majorBidi" w:hAnsiTheme="majorBidi" w:cstheme="majorBidi"/>
          <w:sz w:val="32"/>
          <w:szCs w:val="32"/>
        </w:rPr>
        <w:t xml:space="preserve"> Match Points</w:t>
      </w:r>
      <w:r w:rsidRPr="006141EE">
        <w:rPr>
          <w:rFonts w:asciiTheme="majorBidi" w:hAnsiTheme="majorBidi" w:cstheme="majorBidi"/>
          <w:sz w:val="32"/>
          <w:szCs w:val="32"/>
          <w:cs/>
        </w:rPr>
        <w:t xml:space="preserve"> นิยมเล่นกับ</w:t>
      </w:r>
      <w:r w:rsidRPr="006141EE">
        <w:rPr>
          <w:rFonts w:asciiTheme="majorBidi" w:hAnsiTheme="majorBidi" w:cstheme="majorBidi"/>
          <w:sz w:val="32"/>
          <w:szCs w:val="32"/>
        </w:rPr>
        <w:t xml:space="preserve"> Pair Bridge</w:t>
      </w:r>
      <w:r w:rsidRPr="006141EE">
        <w:rPr>
          <w:rFonts w:asciiTheme="majorBidi" w:hAnsiTheme="majorBidi" w:cstheme="majorBidi"/>
          <w:sz w:val="32"/>
          <w:szCs w:val="32"/>
          <w:cs/>
        </w:rPr>
        <w:t xml:space="preserve"> มีลักษณะในการเปรียบเทียบคะแนนที่แต่ละคู่สามารถทำได้ในบอร์ดเดียวกัน หากคู่ใดสามารถทำคะแนนได้สูงที่สุดก็จะได้คะแนนมากที่สุดในหมู่คู่ที่เล่นบอร์ดเดียวกัน โดยมีเงื่อนไขดังนี้</w:t>
      </w:r>
    </w:p>
    <w:p w14:paraId="1DBEC289" w14:textId="77777777" w:rsidR="00290DEF" w:rsidRPr="000369CD" w:rsidRDefault="00290DEF" w:rsidP="00982A26">
      <w:pPr>
        <w:pStyle w:val="a3"/>
        <w:numPr>
          <w:ilvl w:val="0"/>
          <w:numId w:val="17"/>
        </w:numPr>
        <w:spacing w:line="240" w:lineRule="auto"/>
        <w:ind w:left="1980" w:hanging="270"/>
        <w:jc w:val="thaiDistribute"/>
        <w:rPr>
          <w:rFonts w:asciiTheme="majorBidi" w:hAnsiTheme="majorBidi" w:cstheme="majorBidi"/>
          <w:sz w:val="32"/>
          <w:szCs w:val="32"/>
        </w:rPr>
      </w:pPr>
      <w:r w:rsidRPr="000369CD">
        <w:rPr>
          <w:rFonts w:asciiTheme="majorBidi" w:hAnsiTheme="majorBidi" w:cstheme="majorBidi"/>
          <w:sz w:val="32"/>
          <w:szCs w:val="32"/>
          <w:cs/>
        </w:rPr>
        <w:t>ได้ 1</w:t>
      </w:r>
      <w:r w:rsidRPr="000369CD">
        <w:rPr>
          <w:rFonts w:asciiTheme="majorBidi" w:hAnsiTheme="majorBidi" w:cstheme="majorBidi"/>
          <w:sz w:val="32"/>
          <w:szCs w:val="32"/>
        </w:rPr>
        <w:t xml:space="preserve"> MP </w:t>
      </w:r>
      <w:r w:rsidRPr="000369CD">
        <w:rPr>
          <w:rFonts w:asciiTheme="majorBidi" w:hAnsiTheme="majorBidi" w:cstheme="majorBidi"/>
          <w:sz w:val="32"/>
          <w:szCs w:val="32"/>
          <w:cs/>
        </w:rPr>
        <w:t>ต่อคู่ที่มีคะแนนต่ำกว่า เช่น</w:t>
      </w:r>
      <w:r w:rsidRPr="000369CD">
        <w:rPr>
          <w:rFonts w:asciiTheme="majorBidi" w:hAnsiTheme="majorBidi" w:cstheme="majorBidi"/>
          <w:sz w:val="32"/>
          <w:szCs w:val="32"/>
        </w:rPr>
        <w:t xml:space="preserve"> </w:t>
      </w:r>
      <w:r w:rsidRPr="000369CD">
        <w:rPr>
          <w:rFonts w:asciiTheme="majorBidi" w:hAnsiTheme="majorBidi" w:cstheme="majorBidi"/>
          <w:sz w:val="32"/>
          <w:szCs w:val="32"/>
          <w:cs/>
        </w:rPr>
        <w:t>คู่</w:t>
      </w:r>
      <w:r w:rsidRPr="000369CD">
        <w:rPr>
          <w:rFonts w:asciiTheme="majorBidi" w:hAnsiTheme="majorBidi" w:cstheme="majorBidi"/>
          <w:sz w:val="32"/>
          <w:szCs w:val="32"/>
        </w:rPr>
        <w:t xml:space="preserve"> A</w:t>
      </w:r>
      <w:r w:rsidRPr="000369CD">
        <w:rPr>
          <w:rFonts w:asciiTheme="majorBidi" w:hAnsiTheme="majorBidi" w:cstheme="majorBidi"/>
          <w:sz w:val="32"/>
          <w:szCs w:val="32"/>
          <w:cs/>
        </w:rPr>
        <w:t xml:space="preserve"> ได้คะแนนสูงสุด โดยสูงกว่าคู่อื่น ๆ 3คู่ จะได้คะแนน 3</w:t>
      </w:r>
      <w:r w:rsidRPr="000369CD">
        <w:rPr>
          <w:rFonts w:asciiTheme="majorBidi" w:hAnsiTheme="majorBidi" w:cstheme="majorBidi"/>
          <w:sz w:val="32"/>
          <w:szCs w:val="32"/>
        </w:rPr>
        <w:t xml:space="preserve"> MP</w:t>
      </w:r>
    </w:p>
    <w:p w14:paraId="3A39CF52" w14:textId="77777777" w:rsidR="00290DEF" w:rsidRPr="003C6460" w:rsidRDefault="00290DEF" w:rsidP="00982A26">
      <w:pPr>
        <w:pStyle w:val="a3"/>
        <w:numPr>
          <w:ilvl w:val="0"/>
          <w:numId w:val="8"/>
        </w:numPr>
        <w:spacing w:line="240" w:lineRule="auto"/>
        <w:ind w:left="1980" w:hanging="270"/>
        <w:rPr>
          <w:rFonts w:asciiTheme="majorBidi" w:hAnsiTheme="majorBidi" w:cstheme="majorBidi"/>
          <w:sz w:val="32"/>
          <w:szCs w:val="32"/>
        </w:rPr>
      </w:pPr>
      <w:r w:rsidRPr="006141EE">
        <w:rPr>
          <w:rFonts w:asciiTheme="majorBidi" w:hAnsiTheme="majorBidi" w:cstheme="majorBidi"/>
          <w:sz w:val="32"/>
          <w:szCs w:val="32"/>
          <w:cs/>
        </w:rPr>
        <w:t xml:space="preserve">ได้ </w:t>
      </w:r>
      <w:r w:rsidRPr="006141EE">
        <w:rPr>
          <w:rFonts w:asciiTheme="majorBidi" w:hAnsiTheme="majorBidi" w:cstheme="majorBidi"/>
          <w:sz w:val="32"/>
          <w:szCs w:val="32"/>
        </w:rPr>
        <w:t>½ MP</w:t>
      </w:r>
      <w:r w:rsidRPr="006141EE">
        <w:rPr>
          <w:rFonts w:asciiTheme="majorBidi" w:hAnsiTheme="majorBidi" w:cstheme="majorBidi"/>
          <w:sz w:val="32"/>
          <w:szCs w:val="32"/>
          <w:cs/>
        </w:rPr>
        <w:t xml:space="preserve"> ต่อคู่ที่มีคะแนนเท่ากัน</w:t>
      </w:r>
      <w:r w:rsidR="00E043A5">
        <w:rPr>
          <w:rFonts w:asciiTheme="majorBidi" w:hAnsiTheme="majorBidi" w:cstheme="majorBidi"/>
          <w:sz w:val="32"/>
          <w:szCs w:val="32"/>
        </w:rPr>
        <w:t xml:space="preserve"> </w:t>
      </w:r>
      <w:r w:rsidRPr="006141EE">
        <w:rPr>
          <w:rFonts w:asciiTheme="majorBidi" w:hAnsiTheme="majorBidi" w:cstheme="majorBidi"/>
          <w:sz w:val="32"/>
          <w:szCs w:val="32"/>
          <w:cs/>
        </w:rPr>
        <w:t>เช่น</w:t>
      </w:r>
      <w:r w:rsidRPr="006141EE">
        <w:rPr>
          <w:rFonts w:asciiTheme="majorBidi" w:hAnsiTheme="majorBidi" w:cstheme="majorBidi"/>
          <w:sz w:val="32"/>
          <w:szCs w:val="32"/>
        </w:rPr>
        <w:t xml:space="preserve"> </w:t>
      </w:r>
      <w:r w:rsidRPr="006141EE">
        <w:rPr>
          <w:rFonts w:asciiTheme="majorBidi" w:hAnsiTheme="majorBidi" w:cstheme="majorBidi"/>
          <w:sz w:val="32"/>
          <w:szCs w:val="32"/>
          <w:cs/>
        </w:rPr>
        <w:t>คู่</w:t>
      </w:r>
      <w:r w:rsidRPr="006141EE">
        <w:rPr>
          <w:rFonts w:asciiTheme="majorBidi" w:hAnsiTheme="majorBidi" w:cstheme="majorBidi"/>
          <w:sz w:val="32"/>
          <w:szCs w:val="32"/>
        </w:rPr>
        <w:t xml:space="preserve"> B</w:t>
      </w:r>
      <w:r w:rsidRPr="006141EE">
        <w:rPr>
          <w:rFonts w:asciiTheme="majorBidi" w:hAnsiTheme="majorBidi" w:cstheme="majorBidi"/>
          <w:sz w:val="32"/>
          <w:szCs w:val="32"/>
          <w:cs/>
        </w:rPr>
        <w:t xml:space="preserve"> ได้คะแนนรองจากคู่</w:t>
      </w:r>
      <w:r w:rsidRPr="006141EE">
        <w:rPr>
          <w:rFonts w:asciiTheme="majorBidi" w:hAnsiTheme="majorBidi" w:cstheme="majorBidi"/>
          <w:sz w:val="32"/>
          <w:szCs w:val="32"/>
        </w:rPr>
        <w:t xml:space="preserve"> A</w:t>
      </w:r>
      <w:r w:rsidRPr="006141EE">
        <w:rPr>
          <w:rFonts w:asciiTheme="majorBidi" w:hAnsiTheme="majorBidi" w:cstheme="majorBidi"/>
          <w:sz w:val="32"/>
          <w:szCs w:val="32"/>
          <w:cs/>
        </w:rPr>
        <w:t xml:space="preserve"> ได้เสมอกับคู่ </w:t>
      </w:r>
      <w:r w:rsidRPr="006141EE">
        <w:rPr>
          <w:rFonts w:asciiTheme="majorBidi" w:hAnsiTheme="majorBidi" w:cstheme="majorBidi"/>
          <w:sz w:val="32"/>
          <w:szCs w:val="32"/>
        </w:rPr>
        <w:t>C</w:t>
      </w:r>
      <w:r w:rsidRPr="006141EE">
        <w:rPr>
          <w:rFonts w:asciiTheme="majorBidi" w:hAnsiTheme="majorBidi" w:cstheme="majorBidi"/>
          <w:sz w:val="32"/>
          <w:szCs w:val="32"/>
          <w:cs/>
        </w:rPr>
        <w:t xml:space="preserve"> และได้มากกว่าคู่ </w:t>
      </w:r>
      <w:r w:rsidRPr="006141EE">
        <w:rPr>
          <w:rFonts w:asciiTheme="majorBidi" w:hAnsiTheme="majorBidi" w:cstheme="majorBidi"/>
          <w:sz w:val="32"/>
          <w:szCs w:val="32"/>
        </w:rPr>
        <w:t>D</w:t>
      </w:r>
      <w:r w:rsidR="00E043A5">
        <w:rPr>
          <w:rFonts w:asciiTheme="majorBidi" w:hAnsiTheme="majorBidi" w:cstheme="majorBidi"/>
          <w:sz w:val="32"/>
          <w:szCs w:val="32"/>
        </w:rPr>
        <w:t xml:space="preserve"> </w:t>
      </w:r>
      <w:r w:rsidRPr="006141EE">
        <w:rPr>
          <w:rFonts w:asciiTheme="majorBidi" w:hAnsiTheme="majorBidi" w:cstheme="majorBidi"/>
          <w:sz w:val="32"/>
          <w:szCs w:val="32"/>
          <w:cs/>
        </w:rPr>
        <w:t>คู่</w:t>
      </w:r>
      <w:r w:rsidRPr="006141EE">
        <w:rPr>
          <w:rFonts w:asciiTheme="majorBidi" w:hAnsiTheme="majorBidi" w:cstheme="majorBidi"/>
          <w:sz w:val="32"/>
          <w:szCs w:val="32"/>
        </w:rPr>
        <w:t xml:space="preserve"> B</w:t>
      </w:r>
      <w:r w:rsidRPr="006141EE">
        <w:rPr>
          <w:rFonts w:asciiTheme="majorBidi" w:hAnsiTheme="majorBidi" w:cstheme="majorBidi"/>
          <w:sz w:val="32"/>
          <w:szCs w:val="32"/>
          <w:cs/>
        </w:rPr>
        <w:t xml:space="preserve"> จะได้ </w:t>
      </w:r>
      <w:r w:rsidRPr="006141EE">
        <w:rPr>
          <w:rFonts w:asciiTheme="majorBidi" w:hAnsiTheme="majorBidi" w:cstheme="majorBidi"/>
          <w:sz w:val="32"/>
          <w:szCs w:val="32"/>
        </w:rPr>
        <w:t>½ MP</w:t>
      </w:r>
      <w:r w:rsidRPr="006141EE">
        <w:rPr>
          <w:rFonts w:asciiTheme="majorBidi" w:hAnsiTheme="majorBidi" w:cstheme="majorBidi"/>
          <w:sz w:val="32"/>
          <w:szCs w:val="32"/>
          <w:cs/>
        </w:rPr>
        <w:t xml:space="preserve"> จากการเสมอคู่ </w:t>
      </w:r>
      <w:r w:rsidRPr="006141EE">
        <w:rPr>
          <w:rFonts w:asciiTheme="majorBidi" w:hAnsiTheme="majorBidi" w:cstheme="majorBidi"/>
          <w:sz w:val="32"/>
          <w:szCs w:val="32"/>
        </w:rPr>
        <w:t xml:space="preserve">C </w:t>
      </w:r>
      <w:r w:rsidRPr="006141EE">
        <w:rPr>
          <w:rFonts w:asciiTheme="majorBidi" w:hAnsiTheme="majorBidi" w:cstheme="majorBidi"/>
          <w:sz w:val="32"/>
          <w:szCs w:val="32"/>
          <w:cs/>
        </w:rPr>
        <w:t>และ 1</w:t>
      </w:r>
      <w:r w:rsidRPr="006141EE">
        <w:rPr>
          <w:rFonts w:asciiTheme="majorBidi" w:hAnsiTheme="majorBidi" w:cstheme="majorBidi"/>
          <w:sz w:val="32"/>
          <w:szCs w:val="32"/>
        </w:rPr>
        <w:t xml:space="preserve"> MP </w:t>
      </w:r>
      <w:r w:rsidRPr="006141EE">
        <w:rPr>
          <w:rFonts w:asciiTheme="majorBidi" w:hAnsiTheme="majorBidi" w:cstheme="majorBidi"/>
          <w:sz w:val="32"/>
          <w:szCs w:val="32"/>
          <w:cs/>
        </w:rPr>
        <w:t>จากการชนะคู่</w:t>
      </w:r>
      <w:r w:rsidRPr="006141EE">
        <w:rPr>
          <w:rFonts w:asciiTheme="majorBidi" w:hAnsiTheme="majorBidi" w:cstheme="majorBidi"/>
          <w:sz w:val="32"/>
          <w:szCs w:val="32"/>
        </w:rPr>
        <w:t xml:space="preserve"> D</w:t>
      </w:r>
      <w:r w:rsidRPr="006141EE">
        <w:rPr>
          <w:rFonts w:asciiTheme="majorBidi" w:hAnsiTheme="majorBidi" w:cstheme="majorBidi"/>
          <w:sz w:val="32"/>
          <w:szCs w:val="32"/>
          <w:cs/>
        </w:rPr>
        <w:t xml:space="preserve"> รวมเป็น 1.5</w:t>
      </w:r>
      <w:r w:rsidRPr="006141EE">
        <w:rPr>
          <w:rFonts w:asciiTheme="majorBidi" w:hAnsiTheme="majorBidi" w:cstheme="majorBidi"/>
          <w:sz w:val="32"/>
          <w:szCs w:val="32"/>
        </w:rPr>
        <w:t xml:space="preserve"> MP</w:t>
      </w:r>
      <w:r w:rsidRPr="006141EE">
        <w:rPr>
          <w:rFonts w:asciiTheme="majorBidi" w:hAnsiTheme="majorBidi" w:cstheme="majorBidi"/>
          <w:sz w:val="32"/>
          <w:szCs w:val="32"/>
          <w:cs/>
        </w:rPr>
        <w:t xml:space="preserve">  </w:t>
      </w:r>
    </w:p>
    <w:p w14:paraId="56D3568D" w14:textId="77777777" w:rsidR="00290DEF" w:rsidRPr="006141EE" w:rsidRDefault="00290DEF" w:rsidP="00982A26">
      <w:pPr>
        <w:spacing w:line="240" w:lineRule="auto"/>
        <w:ind w:firstLine="1710"/>
        <w:rPr>
          <w:rFonts w:asciiTheme="majorBidi" w:hAnsiTheme="majorBidi" w:cstheme="majorBidi"/>
          <w:sz w:val="32"/>
          <w:szCs w:val="32"/>
        </w:rPr>
      </w:pPr>
      <w:r w:rsidRPr="006141EE">
        <w:rPr>
          <w:rFonts w:asciiTheme="majorBidi" w:hAnsiTheme="majorBidi" w:cstheme="majorBidi"/>
          <w:sz w:val="32"/>
          <w:szCs w:val="32"/>
          <w:cs/>
        </w:rPr>
        <w:t>โดยในการแข่ง</w:t>
      </w:r>
      <w:r w:rsidRPr="006141EE">
        <w:rPr>
          <w:rFonts w:asciiTheme="majorBidi" w:hAnsiTheme="majorBidi" w:cstheme="majorBidi"/>
          <w:sz w:val="32"/>
          <w:szCs w:val="32"/>
        </w:rPr>
        <w:t xml:space="preserve"> Tournament </w:t>
      </w:r>
      <w:r w:rsidRPr="006141EE">
        <w:rPr>
          <w:rFonts w:asciiTheme="majorBidi" w:hAnsiTheme="majorBidi" w:cstheme="majorBidi"/>
          <w:sz w:val="32"/>
          <w:szCs w:val="32"/>
          <w:cs/>
        </w:rPr>
        <w:t>ใด ๆ มักจะมีการแข่งขันกันหลายบอร์ดตั้งแต่ 4 บอร์ด 8 บอร์ด 16 บอร์ด ไปจนถึง 128 บอร์ด การคิดคะแนนแบบ</w:t>
      </w:r>
      <w:r w:rsidRPr="006141EE">
        <w:rPr>
          <w:rFonts w:asciiTheme="majorBidi" w:hAnsiTheme="majorBidi" w:cstheme="majorBidi"/>
          <w:sz w:val="32"/>
          <w:szCs w:val="32"/>
        </w:rPr>
        <w:t xml:space="preserve"> MP </w:t>
      </w:r>
      <w:r w:rsidRPr="006141EE">
        <w:rPr>
          <w:rFonts w:asciiTheme="majorBidi" w:hAnsiTheme="majorBidi" w:cstheme="majorBidi"/>
          <w:sz w:val="32"/>
          <w:szCs w:val="32"/>
          <w:cs/>
        </w:rPr>
        <w:t>นั้นให้น้ำหนักกับทุก ๆ บอร์ดเท่ากันเพราะ คะแนนที่สามารถได้รับมากที่สุดต่อบอร์ดนั้นตายตัว โดยขึ้นอยู่กับจำนวนคู่แข่ง เช่น</w:t>
      </w:r>
      <w:r w:rsidRPr="006141EE">
        <w:rPr>
          <w:rFonts w:asciiTheme="majorBidi" w:hAnsiTheme="majorBidi" w:cstheme="majorBidi"/>
          <w:sz w:val="32"/>
          <w:szCs w:val="32"/>
        </w:rPr>
        <w:t xml:space="preserve"> </w:t>
      </w:r>
      <w:r w:rsidRPr="006141EE">
        <w:rPr>
          <w:rFonts w:asciiTheme="majorBidi" w:hAnsiTheme="majorBidi" w:cstheme="majorBidi"/>
          <w:sz w:val="32"/>
          <w:szCs w:val="32"/>
          <w:cs/>
        </w:rPr>
        <w:t xml:space="preserve">หากมีคู่ที่ได้เล่น บอร์ดที่ 1 8 คู่ </w:t>
      </w:r>
      <w:r w:rsidRPr="006141EE">
        <w:rPr>
          <w:rFonts w:asciiTheme="majorBidi" w:hAnsiTheme="majorBidi" w:cstheme="majorBidi"/>
          <w:sz w:val="32"/>
          <w:szCs w:val="32"/>
        </w:rPr>
        <w:t>MP</w:t>
      </w:r>
      <w:r w:rsidRPr="006141EE">
        <w:rPr>
          <w:rFonts w:asciiTheme="majorBidi" w:hAnsiTheme="majorBidi" w:cstheme="majorBidi"/>
          <w:sz w:val="32"/>
          <w:szCs w:val="32"/>
          <w:cs/>
        </w:rPr>
        <w:t xml:space="preserve"> ที่ได้รับจากบอร์ดที่ 1 สูงสุดก็จะได้เพียงแค่ 7 แต้มเท่านั้น</w:t>
      </w:r>
      <w:r w:rsidRPr="006141EE">
        <w:rPr>
          <w:rFonts w:asciiTheme="majorBidi" w:hAnsiTheme="majorBidi" w:cstheme="majorBidi"/>
          <w:sz w:val="32"/>
          <w:szCs w:val="32"/>
        </w:rPr>
        <w:t xml:space="preserve"> (</w:t>
      </w:r>
      <w:r w:rsidRPr="006141EE">
        <w:rPr>
          <w:rFonts w:asciiTheme="majorBidi" w:hAnsiTheme="majorBidi" w:cstheme="majorBidi"/>
          <w:sz w:val="32"/>
          <w:szCs w:val="32"/>
          <w:cs/>
        </w:rPr>
        <w:t>กรณีทำคะแนนได้มากกว่าทุกคู่ที่เล่นบอร์ดเดียวกัน</w:t>
      </w:r>
      <w:r w:rsidRPr="006141EE">
        <w:rPr>
          <w:rFonts w:asciiTheme="majorBidi" w:hAnsiTheme="majorBidi" w:cstheme="majorBidi"/>
          <w:sz w:val="32"/>
          <w:szCs w:val="32"/>
        </w:rPr>
        <w:t>)</w:t>
      </w:r>
      <w:r w:rsidRPr="006141EE">
        <w:rPr>
          <w:rFonts w:asciiTheme="majorBidi" w:hAnsiTheme="majorBidi" w:cstheme="majorBidi"/>
          <w:sz w:val="32"/>
          <w:szCs w:val="32"/>
          <w:cs/>
        </w:rPr>
        <w:t xml:space="preserve"> </w:t>
      </w:r>
    </w:p>
    <w:p w14:paraId="04AC504B" w14:textId="77777777" w:rsidR="00FE0414" w:rsidRPr="006141EE" w:rsidRDefault="00290DEF" w:rsidP="00FE0414">
      <w:pPr>
        <w:spacing w:line="240" w:lineRule="auto"/>
        <w:ind w:firstLine="1710"/>
        <w:rPr>
          <w:rFonts w:asciiTheme="majorBidi" w:hAnsiTheme="majorBidi" w:cstheme="majorBidi" w:hint="cs"/>
          <w:sz w:val="32"/>
          <w:szCs w:val="32"/>
        </w:rPr>
      </w:pPr>
      <w:r w:rsidRPr="006141EE">
        <w:rPr>
          <w:rFonts w:asciiTheme="majorBidi" w:hAnsiTheme="majorBidi" w:cstheme="majorBidi"/>
          <w:sz w:val="32"/>
          <w:szCs w:val="32"/>
          <w:cs/>
        </w:rPr>
        <w:t>อันดับใน</w:t>
      </w:r>
      <w:r w:rsidRPr="006141EE">
        <w:rPr>
          <w:rFonts w:asciiTheme="majorBidi" w:hAnsiTheme="majorBidi" w:cstheme="majorBidi"/>
          <w:sz w:val="32"/>
          <w:szCs w:val="32"/>
        </w:rPr>
        <w:t xml:space="preserve"> Tournament</w:t>
      </w:r>
      <w:r w:rsidRPr="006141EE">
        <w:rPr>
          <w:rFonts w:asciiTheme="majorBidi" w:hAnsiTheme="majorBidi" w:cstheme="majorBidi"/>
          <w:sz w:val="32"/>
          <w:szCs w:val="32"/>
          <w:cs/>
        </w:rPr>
        <w:t xml:space="preserve"> จะตัดสินจากการนำ</w:t>
      </w:r>
      <w:r w:rsidRPr="006141EE">
        <w:rPr>
          <w:rFonts w:asciiTheme="majorBidi" w:hAnsiTheme="majorBidi" w:cstheme="majorBidi"/>
          <w:sz w:val="32"/>
          <w:szCs w:val="32"/>
        </w:rPr>
        <w:t xml:space="preserve"> MP</w:t>
      </w:r>
      <w:r w:rsidRPr="006141EE">
        <w:rPr>
          <w:rFonts w:asciiTheme="majorBidi" w:hAnsiTheme="majorBidi" w:cstheme="majorBidi"/>
          <w:sz w:val="32"/>
          <w:szCs w:val="32"/>
          <w:cs/>
        </w:rPr>
        <w:t xml:space="preserve"> ที่ได้จากทุก ๆ บอร์ดที่เล่นมารวมกันว่า คู่ใด ได้รับ </w:t>
      </w:r>
      <w:r w:rsidRPr="006141EE">
        <w:rPr>
          <w:rFonts w:asciiTheme="majorBidi" w:hAnsiTheme="majorBidi" w:cstheme="majorBidi"/>
          <w:sz w:val="32"/>
          <w:szCs w:val="32"/>
        </w:rPr>
        <w:t>MP</w:t>
      </w:r>
      <w:r w:rsidRPr="006141EE">
        <w:rPr>
          <w:rFonts w:asciiTheme="majorBidi" w:hAnsiTheme="majorBidi" w:cstheme="majorBidi"/>
          <w:sz w:val="32"/>
          <w:szCs w:val="32"/>
          <w:cs/>
        </w:rPr>
        <w:t xml:space="preserve"> มากที่สุดก็จะเป็นผู้ชนะเลิศไปและมีอันดับรองลงมาตามลำดับ</w:t>
      </w:r>
    </w:p>
    <w:p w14:paraId="61910464" w14:textId="77777777" w:rsidR="00290DEF" w:rsidRPr="00FE0414" w:rsidRDefault="00290DEF" w:rsidP="00FE0414">
      <w:pPr>
        <w:pStyle w:val="a3"/>
        <w:numPr>
          <w:ilvl w:val="3"/>
          <w:numId w:val="23"/>
        </w:numPr>
        <w:spacing w:line="240" w:lineRule="auto"/>
        <w:ind w:left="1710"/>
        <w:rPr>
          <w:rFonts w:asciiTheme="majorBidi" w:hAnsiTheme="majorBidi" w:cstheme="majorBidi"/>
          <w:b/>
          <w:bCs/>
          <w:sz w:val="32"/>
          <w:szCs w:val="32"/>
        </w:rPr>
      </w:pPr>
      <w:r w:rsidRPr="00FE0414">
        <w:rPr>
          <w:rFonts w:asciiTheme="majorBidi" w:hAnsiTheme="majorBidi" w:cstheme="majorBidi"/>
          <w:b/>
          <w:bCs/>
          <w:sz w:val="32"/>
          <w:szCs w:val="32"/>
        </w:rPr>
        <w:t>IMPs (International Match Points)</w:t>
      </w:r>
    </w:p>
    <w:p w14:paraId="1362648C" w14:textId="77777777" w:rsidR="00290DEF" w:rsidRDefault="00290DEF" w:rsidP="00982A26">
      <w:pPr>
        <w:spacing w:line="240" w:lineRule="auto"/>
        <w:ind w:firstLine="1710"/>
        <w:rPr>
          <w:rFonts w:asciiTheme="majorBidi" w:hAnsiTheme="majorBidi" w:cstheme="majorBidi"/>
          <w:sz w:val="32"/>
          <w:szCs w:val="32"/>
        </w:rPr>
      </w:pPr>
      <w:r w:rsidRPr="006141EE">
        <w:rPr>
          <w:rFonts w:asciiTheme="majorBidi" w:hAnsiTheme="majorBidi" w:cstheme="majorBidi"/>
          <w:sz w:val="32"/>
          <w:szCs w:val="32"/>
          <w:cs/>
        </w:rPr>
        <w:t xml:space="preserve">ระบบ </w:t>
      </w:r>
      <w:r w:rsidRPr="006141EE">
        <w:rPr>
          <w:rFonts w:asciiTheme="majorBidi" w:hAnsiTheme="majorBidi" w:cstheme="majorBidi"/>
          <w:sz w:val="32"/>
          <w:szCs w:val="32"/>
        </w:rPr>
        <w:t xml:space="preserve">International Match Points </w:t>
      </w:r>
      <w:r w:rsidRPr="006141EE">
        <w:rPr>
          <w:rFonts w:asciiTheme="majorBidi" w:hAnsiTheme="majorBidi" w:cstheme="majorBidi"/>
          <w:sz w:val="32"/>
          <w:szCs w:val="32"/>
          <w:cs/>
        </w:rPr>
        <w:t xml:space="preserve">นิยมเล่นกับ </w:t>
      </w:r>
      <w:r w:rsidRPr="006141EE">
        <w:rPr>
          <w:rFonts w:asciiTheme="majorBidi" w:hAnsiTheme="majorBidi" w:cstheme="majorBidi"/>
          <w:sz w:val="32"/>
          <w:szCs w:val="32"/>
        </w:rPr>
        <w:t xml:space="preserve">Team Bridge </w:t>
      </w:r>
      <w:r w:rsidRPr="006141EE">
        <w:rPr>
          <w:rFonts w:asciiTheme="majorBidi" w:hAnsiTheme="majorBidi" w:cstheme="majorBidi"/>
          <w:sz w:val="32"/>
          <w:szCs w:val="32"/>
          <w:cs/>
        </w:rPr>
        <w:t>และนิยมเป็นอย่างมากใน</w:t>
      </w:r>
      <w:r w:rsidRPr="006141EE">
        <w:rPr>
          <w:rFonts w:asciiTheme="majorBidi" w:hAnsiTheme="majorBidi" w:cstheme="majorBidi"/>
          <w:sz w:val="32"/>
          <w:szCs w:val="32"/>
        </w:rPr>
        <w:t xml:space="preserve"> Tournament </w:t>
      </w:r>
      <w:r w:rsidRPr="006141EE">
        <w:rPr>
          <w:rFonts w:asciiTheme="majorBidi" w:hAnsiTheme="majorBidi" w:cstheme="majorBidi"/>
          <w:sz w:val="32"/>
          <w:szCs w:val="32"/>
          <w:cs/>
        </w:rPr>
        <w:t>ต่าง ๆ เพราะมีความสมดุลในการคิดคะแนน มีลักษณะในการเปรียบเทียบคะแนนระหว่างทีมในบอร์ดเดียวกันแล้วเอาผลต่างของคะแนนมาหักลบกันเพื่อนำไปหา</w:t>
      </w:r>
      <w:r w:rsidRPr="006141EE">
        <w:rPr>
          <w:rFonts w:asciiTheme="majorBidi" w:hAnsiTheme="majorBidi" w:cstheme="majorBidi"/>
          <w:sz w:val="32"/>
          <w:szCs w:val="32"/>
        </w:rPr>
        <w:t xml:space="preserve"> IMP</w:t>
      </w:r>
      <w:r w:rsidRPr="006141EE">
        <w:rPr>
          <w:rFonts w:asciiTheme="majorBidi" w:hAnsiTheme="majorBidi" w:cstheme="majorBidi"/>
          <w:sz w:val="32"/>
          <w:szCs w:val="32"/>
          <w:cs/>
        </w:rPr>
        <w:t xml:space="preserve"> ที่จะได้รับโดยอ้างอิงจากตารางนี้</w:t>
      </w:r>
      <w:r w:rsidR="00033193">
        <w:rPr>
          <w:rFonts w:asciiTheme="majorBidi" w:hAnsiTheme="majorBidi" w:cstheme="majorBidi"/>
          <w:sz w:val="32"/>
          <w:szCs w:val="32"/>
          <w:cs/>
        </w:rPr>
        <w:br w:type="page"/>
      </w:r>
    </w:p>
    <w:tbl>
      <w:tblPr>
        <w:tblStyle w:val="12"/>
        <w:tblpPr w:leftFromText="180" w:rightFromText="180" w:vertAnchor="text" w:horzAnchor="page" w:tblpX="2831" w:tblpY="-33"/>
        <w:tblW w:w="0" w:type="auto"/>
        <w:tblLook w:val="04A0" w:firstRow="1" w:lastRow="0" w:firstColumn="1" w:lastColumn="0" w:noHBand="0" w:noVBand="1"/>
      </w:tblPr>
      <w:tblGrid>
        <w:gridCol w:w="1868"/>
        <w:gridCol w:w="1868"/>
        <w:gridCol w:w="1868"/>
        <w:gridCol w:w="1868"/>
      </w:tblGrid>
      <w:tr w:rsidR="00FE0414" w:rsidRPr="006141EE" w14:paraId="5EA831E1" w14:textId="77777777" w:rsidTr="00FE0414">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68" w:type="dxa"/>
          </w:tcPr>
          <w:p w14:paraId="40B7F7C5" w14:textId="77777777" w:rsidR="00FE0414" w:rsidRPr="006141EE" w:rsidRDefault="00FE0414" w:rsidP="00FE0414">
            <w:pPr>
              <w:jc w:val="center"/>
              <w:rPr>
                <w:rFonts w:asciiTheme="majorBidi" w:hAnsiTheme="majorBidi" w:cstheme="majorBidi"/>
                <w:sz w:val="32"/>
                <w:szCs w:val="32"/>
              </w:rPr>
            </w:pPr>
            <w:r w:rsidRPr="006141EE">
              <w:rPr>
                <w:rFonts w:asciiTheme="majorBidi" w:hAnsiTheme="majorBidi" w:cstheme="majorBidi"/>
                <w:sz w:val="32"/>
                <w:szCs w:val="32"/>
                <w:cs/>
              </w:rPr>
              <w:lastRenderedPageBreak/>
              <w:t>ส่วนต่างคะแนน</w:t>
            </w:r>
          </w:p>
        </w:tc>
        <w:tc>
          <w:tcPr>
            <w:tcW w:w="1868" w:type="dxa"/>
          </w:tcPr>
          <w:p w14:paraId="6CA92126" w14:textId="77777777" w:rsidR="00FE0414" w:rsidRPr="006141EE" w:rsidRDefault="00FE0414" w:rsidP="00FE04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IMPs</w:t>
            </w:r>
          </w:p>
        </w:tc>
        <w:tc>
          <w:tcPr>
            <w:tcW w:w="1868" w:type="dxa"/>
          </w:tcPr>
          <w:p w14:paraId="2F698DD1" w14:textId="77777777" w:rsidR="00FE0414" w:rsidRPr="006141EE" w:rsidRDefault="00FE0414" w:rsidP="00FE04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cs/>
              </w:rPr>
              <w:t>ส่วนต่างคะแนน</w:t>
            </w:r>
          </w:p>
        </w:tc>
        <w:tc>
          <w:tcPr>
            <w:tcW w:w="1868" w:type="dxa"/>
          </w:tcPr>
          <w:p w14:paraId="7F724AB0" w14:textId="77777777" w:rsidR="00FE0414" w:rsidRPr="006141EE" w:rsidRDefault="00FE0414" w:rsidP="00FE04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IMPs</w:t>
            </w:r>
          </w:p>
        </w:tc>
      </w:tr>
      <w:tr w:rsidR="00FE0414" w:rsidRPr="006141EE" w14:paraId="334E4C07" w14:textId="77777777" w:rsidTr="00FE0414">
        <w:trPr>
          <w:trHeight w:val="405"/>
        </w:trPr>
        <w:tc>
          <w:tcPr>
            <w:cnfStyle w:val="001000000000" w:firstRow="0" w:lastRow="0" w:firstColumn="1" w:lastColumn="0" w:oddVBand="0" w:evenVBand="0" w:oddHBand="0" w:evenHBand="0" w:firstRowFirstColumn="0" w:firstRowLastColumn="0" w:lastRowFirstColumn="0" w:lastRowLastColumn="0"/>
            <w:tcW w:w="1868" w:type="dxa"/>
          </w:tcPr>
          <w:p w14:paraId="758E6CF6"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20 - 40</w:t>
            </w:r>
          </w:p>
        </w:tc>
        <w:tc>
          <w:tcPr>
            <w:tcW w:w="1868" w:type="dxa"/>
          </w:tcPr>
          <w:p w14:paraId="73F70C9B"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w:t>
            </w:r>
          </w:p>
        </w:tc>
        <w:tc>
          <w:tcPr>
            <w:tcW w:w="1868" w:type="dxa"/>
          </w:tcPr>
          <w:p w14:paraId="67AB7E3B"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750 – 890</w:t>
            </w:r>
          </w:p>
        </w:tc>
        <w:tc>
          <w:tcPr>
            <w:tcW w:w="1868" w:type="dxa"/>
          </w:tcPr>
          <w:p w14:paraId="39169B3D"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13</w:t>
            </w:r>
          </w:p>
        </w:tc>
      </w:tr>
      <w:tr w:rsidR="00FE0414" w:rsidRPr="006141EE" w14:paraId="0633D83A" w14:textId="77777777" w:rsidTr="00FE0414">
        <w:trPr>
          <w:trHeight w:val="420"/>
        </w:trPr>
        <w:tc>
          <w:tcPr>
            <w:cnfStyle w:val="001000000000" w:firstRow="0" w:lastRow="0" w:firstColumn="1" w:lastColumn="0" w:oddVBand="0" w:evenVBand="0" w:oddHBand="0" w:evenHBand="0" w:firstRowFirstColumn="0" w:firstRowLastColumn="0" w:lastRowFirstColumn="0" w:lastRowLastColumn="0"/>
            <w:tcW w:w="1868" w:type="dxa"/>
          </w:tcPr>
          <w:p w14:paraId="5DC76C5A"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50 – 80</w:t>
            </w:r>
          </w:p>
        </w:tc>
        <w:tc>
          <w:tcPr>
            <w:tcW w:w="1868" w:type="dxa"/>
          </w:tcPr>
          <w:p w14:paraId="4694A14C"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2</w:t>
            </w:r>
          </w:p>
        </w:tc>
        <w:tc>
          <w:tcPr>
            <w:tcW w:w="1868" w:type="dxa"/>
          </w:tcPr>
          <w:p w14:paraId="4EFCA9F7"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900 -1090</w:t>
            </w:r>
          </w:p>
        </w:tc>
        <w:tc>
          <w:tcPr>
            <w:tcW w:w="1868" w:type="dxa"/>
          </w:tcPr>
          <w:p w14:paraId="4E113BE6"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14</w:t>
            </w:r>
          </w:p>
        </w:tc>
      </w:tr>
      <w:tr w:rsidR="00FE0414" w:rsidRPr="006141EE" w14:paraId="753C5AC1" w14:textId="77777777" w:rsidTr="00FE0414">
        <w:trPr>
          <w:trHeight w:val="405"/>
        </w:trPr>
        <w:tc>
          <w:tcPr>
            <w:cnfStyle w:val="001000000000" w:firstRow="0" w:lastRow="0" w:firstColumn="1" w:lastColumn="0" w:oddVBand="0" w:evenVBand="0" w:oddHBand="0" w:evenHBand="0" w:firstRowFirstColumn="0" w:firstRowLastColumn="0" w:lastRowFirstColumn="0" w:lastRowLastColumn="0"/>
            <w:tcW w:w="1868" w:type="dxa"/>
          </w:tcPr>
          <w:p w14:paraId="0DFACB3E"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90 – 120</w:t>
            </w:r>
          </w:p>
        </w:tc>
        <w:tc>
          <w:tcPr>
            <w:tcW w:w="1868" w:type="dxa"/>
          </w:tcPr>
          <w:p w14:paraId="6953B667"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3</w:t>
            </w:r>
          </w:p>
        </w:tc>
        <w:tc>
          <w:tcPr>
            <w:tcW w:w="1868" w:type="dxa"/>
          </w:tcPr>
          <w:p w14:paraId="4B89860D"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1100 – 1290</w:t>
            </w:r>
          </w:p>
        </w:tc>
        <w:tc>
          <w:tcPr>
            <w:tcW w:w="1868" w:type="dxa"/>
          </w:tcPr>
          <w:p w14:paraId="75E88B7E"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15</w:t>
            </w:r>
          </w:p>
        </w:tc>
      </w:tr>
      <w:tr w:rsidR="00FE0414" w:rsidRPr="006141EE" w14:paraId="2B8FB329" w14:textId="77777777" w:rsidTr="00FE0414">
        <w:trPr>
          <w:trHeight w:val="420"/>
        </w:trPr>
        <w:tc>
          <w:tcPr>
            <w:cnfStyle w:val="001000000000" w:firstRow="0" w:lastRow="0" w:firstColumn="1" w:lastColumn="0" w:oddVBand="0" w:evenVBand="0" w:oddHBand="0" w:evenHBand="0" w:firstRowFirstColumn="0" w:firstRowLastColumn="0" w:lastRowFirstColumn="0" w:lastRowLastColumn="0"/>
            <w:tcW w:w="1868" w:type="dxa"/>
          </w:tcPr>
          <w:p w14:paraId="2772933A"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130 – 160</w:t>
            </w:r>
          </w:p>
        </w:tc>
        <w:tc>
          <w:tcPr>
            <w:tcW w:w="1868" w:type="dxa"/>
          </w:tcPr>
          <w:p w14:paraId="7186EE4F"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4</w:t>
            </w:r>
          </w:p>
        </w:tc>
        <w:tc>
          <w:tcPr>
            <w:tcW w:w="1868" w:type="dxa"/>
          </w:tcPr>
          <w:p w14:paraId="60714F86"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1300 – 1490</w:t>
            </w:r>
          </w:p>
        </w:tc>
        <w:tc>
          <w:tcPr>
            <w:tcW w:w="1868" w:type="dxa"/>
          </w:tcPr>
          <w:p w14:paraId="7604A736"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16</w:t>
            </w:r>
          </w:p>
        </w:tc>
      </w:tr>
      <w:tr w:rsidR="00FE0414" w:rsidRPr="006141EE" w14:paraId="730698B5" w14:textId="77777777" w:rsidTr="00FE0414">
        <w:trPr>
          <w:trHeight w:val="420"/>
        </w:trPr>
        <w:tc>
          <w:tcPr>
            <w:cnfStyle w:val="001000000000" w:firstRow="0" w:lastRow="0" w:firstColumn="1" w:lastColumn="0" w:oddVBand="0" w:evenVBand="0" w:oddHBand="0" w:evenHBand="0" w:firstRowFirstColumn="0" w:firstRowLastColumn="0" w:lastRowFirstColumn="0" w:lastRowLastColumn="0"/>
            <w:tcW w:w="1868" w:type="dxa"/>
          </w:tcPr>
          <w:p w14:paraId="42D8FF24"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170 – 210</w:t>
            </w:r>
          </w:p>
        </w:tc>
        <w:tc>
          <w:tcPr>
            <w:tcW w:w="1868" w:type="dxa"/>
          </w:tcPr>
          <w:p w14:paraId="19C0DA5A"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5</w:t>
            </w:r>
          </w:p>
        </w:tc>
        <w:tc>
          <w:tcPr>
            <w:tcW w:w="1868" w:type="dxa"/>
          </w:tcPr>
          <w:p w14:paraId="1685731C"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1500 – 1740</w:t>
            </w:r>
          </w:p>
        </w:tc>
        <w:tc>
          <w:tcPr>
            <w:tcW w:w="1868" w:type="dxa"/>
          </w:tcPr>
          <w:p w14:paraId="189DA66E"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17</w:t>
            </w:r>
          </w:p>
        </w:tc>
      </w:tr>
      <w:tr w:rsidR="00FE0414" w:rsidRPr="006141EE" w14:paraId="489C2F0B" w14:textId="77777777" w:rsidTr="00FE0414">
        <w:trPr>
          <w:trHeight w:val="405"/>
        </w:trPr>
        <w:tc>
          <w:tcPr>
            <w:cnfStyle w:val="001000000000" w:firstRow="0" w:lastRow="0" w:firstColumn="1" w:lastColumn="0" w:oddVBand="0" w:evenVBand="0" w:oddHBand="0" w:evenHBand="0" w:firstRowFirstColumn="0" w:firstRowLastColumn="0" w:lastRowFirstColumn="0" w:lastRowLastColumn="0"/>
            <w:tcW w:w="1868" w:type="dxa"/>
          </w:tcPr>
          <w:p w14:paraId="5F1D5448"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220 – 260</w:t>
            </w:r>
          </w:p>
        </w:tc>
        <w:tc>
          <w:tcPr>
            <w:tcW w:w="1868" w:type="dxa"/>
          </w:tcPr>
          <w:p w14:paraId="03374A2B"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6</w:t>
            </w:r>
          </w:p>
        </w:tc>
        <w:tc>
          <w:tcPr>
            <w:tcW w:w="1868" w:type="dxa"/>
          </w:tcPr>
          <w:p w14:paraId="7B24F855"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1750 – 1990</w:t>
            </w:r>
          </w:p>
        </w:tc>
        <w:tc>
          <w:tcPr>
            <w:tcW w:w="1868" w:type="dxa"/>
          </w:tcPr>
          <w:p w14:paraId="5457D53C"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18</w:t>
            </w:r>
          </w:p>
        </w:tc>
      </w:tr>
      <w:tr w:rsidR="00FE0414" w:rsidRPr="006141EE" w14:paraId="7E3CA3F4" w14:textId="77777777" w:rsidTr="00FE0414">
        <w:trPr>
          <w:trHeight w:val="420"/>
        </w:trPr>
        <w:tc>
          <w:tcPr>
            <w:cnfStyle w:val="001000000000" w:firstRow="0" w:lastRow="0" w:firstColumn="1" w:lastColumn="0" w:oddVBand="0" w:evenVBand="0" w:oddHBand="0" w:evenHBand="0" w:firstRowFirstColumn="0" w:firstRowLastColumn="0" w:lastRowFirstColumn="0" w:lastRowLastColumn="0"/>
            <w:tcW w:w="1868" w:type="dxa"/>
          </w:tcPr>
          <w:p w14:paraId="2AC5A771"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270 – 310</w:t>
            </w:r>
          </w:p>
        </w:tc>
        <w:tc>
          <w:tcPr>
            <w:tcW w:w="1868" w:type="dxa"/>
          </w:tcPr>
          <w:p w14:paraId="7BB569D9"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7</w:t>
            </w:r>
          </w:p>
        </w:tc>
        <w:tc>
          <w:tcPr>
            <w:tcW w:w="1868" w:type="dxa"/>
          </w:tcPr>
          <w:p w14:paraId="79AA94D4"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2000 – 2240</w:t>
            </w:r>
          </w:p>
        </w:tc>
        <w:tc>
          <w:tcPr>
            <w:tcW w:w="1868" w:type="dxa"/>
          </w:tcPr>
          <w:p w14:paraId="201C718B"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19</w:t>
            </w:r>
          </w:p>
        </w:tc>
      </w:tr>
      <w:tr w:rsidR="00FE0414" w:rsidRPr="006141EE" w14:paraId="37DA0B1C" w14:textId="77777777" w:rsidTr="00FE0414">
        <w:trPr>
          <w:trHeight w:val="420"/>
        </w:trPr>
        <w:tc>
          <w:tcPr>
            <w:cnfStyle w:val="001000000000" w:firstRow="0" w:lastRow="0" w:firstColumn="1" w:lastColumn="0" w:oddVBand="0" w:evenVBand="0" w:oddHBand="0" w:evenHBand="0" w:firstRowFirstColumn="0" w:firstRowLastColumn="0" w:lastRowFirstColumn="0" w:lastRowLastColumn="0"/>
            <w:tcW w:w="1868" w:type="dxa"/>
          </w:tcPr>
          <w:p w14:paraId="776ACC43"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320 – 360</w:t>
            </w:r>
          </w:p>
        </w:tc>
        <w:tc>
          <w:tcPr>
            <w:tcW w:w="1868" w:type="dxa"/>
          </w:tcPr>
          <w:p w14:paraId="572B13A9"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8</w:t>
            </w:r>
          </w:p>
        </w:tc>
        <w:tc>
          <w:tcPr>
            <w:tcW w:w="1868" w:type="dxa"/>
          </w:tcPr>
          <w:p w14:paraId="2A9E14D6"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2250 - 2490</w:t>
            </w:r>
          </w:p>
        </w:tc>
        <w:tc>
          <w:tcPr>
            <w:tcW w:w="1868" w:type="dxa"/>
          </w:tcPr>
          <w:p w14:paraId="0D921270"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20</w:t>
            </w:r>
          </w:p>
        </w:tc>
      </w:tr>
      <w:tr w:rsidR="00FE0414" w:rsidRPr="006141EE" w14:paraId="33A3CF5A" w14:textId="77777777" w:rsidTr="00FE0414">
        <w:trPr>
          <w:trHeight w:val="405"/>
        </w:trPr>
        <w:tc>
          <w:tcPr>
            <w:cnfStyle w:val="001000000000" w:firstRow="0" w:lastRow="0" w:firstColumn="1" w:lastColumn="0" w:oddVBand="0" w:evenVBand="0" w:oddHBand="0" w:evenHBand="0" w:firstRowFirstColumn="0" w:firstRowLastColumn="0" w:lastRowFirstColumn="0" w:lastRowLastColumn="0"/>
            <w:tcW w:w="1868" w:type="dxa"/>
          </w:tcPr>
          <w:p w14:paraId="42E90265"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370 – 420</w:t>
            </w:r>
          </w:p>
        </w:tc>
        <w:tc>
          <w:tcPr>
            <w:tcW w:w="1868" w:type="dxa"/>
          </w:tcPr>
          <w:p w14:paraId="000DB2A3"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9</w:t>
            </w:r>
          </w:p>
        </w:tc>
        <w:tc>
          <w:tcPr>
            <w:tcW w:w="1868" w:type="dxa"/>
          </w:tcPr>
          <w:p w14:paraId="288AD7CE"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 xml:space="preserve">2500 - 2990 </w:t>
            </w:r>
          </w:p>
        </w:tc>
        <w:tc>
          <w:tcPr>
            <w:tcW w:w="1868" w:type="dxa"/>
          </w:tcPr>
          <w:p w14:paraId="7185C357"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21</w:t>
            </w:r>
          </w:p>
        </w:tc>
      </w:tr>
      <w:tr w:rsidR="00FE0414" w:rsidRPr="006141EE" w14:paraId="090BE22F" w14:textId="77777777" w:rsidTr="00FE0414">
        <w:trPr>
          <w:trHeight w:val="420"/>
        </w:trPr>
        <w:tc>
          <w:tcPr>
            <w:cnfStyle w:val="001000000000" w:firstRow="0" w:lastRow="0" w:firstColumn="1" w:lastColumn="0" w:oddVBand="0" w:evenVBand="0" w:oddHBand="0" w:evenHBand="0" w:firstRowFirstColumn="0" w:firstRowLastColumn="0" w:lastRowFirstColumn="0" w:lastRowLastColumn="0"/>
            <w:tcW w:w="1868" w:type="dxa"/>
          </w:tcPr>
          <w:p w14:paraId="2E567528"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430 – 490</w:t>
            </w:r>
          </w:p>
        </w:tc>
        <w:tc>
          <w:tcPr>
            <w:tcW w:w="1868" w:type="dxa"/>
          </w:tcPr>
          <w:p w14:paraId="45D9419E"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10</w:t>
            </w:r>
          </w:p>
        </w:tc>
        <w:tc>
          <w:tcPr>
            <w:tcW w:w="1868" w:type="dxa"/>
          </w:tcPr>
          <w:p w14:paraId="3AB72C2E"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3000 - 3490</w:t>
            </w:r>
          </w:p>
        </w:tc>
        <w:tc>
          <w:tcPr>
            <w:tcW w:w="1868" w:type="dxa"/>
          </w:tcPr>
          <w:p w14:paraId="2026BC20"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22</w:t>
            </w:r>
          </w:p>
        </w:tc>
      </w:tr>
      <w:tr w:rsidR="00FE0414" w:rsidRPr="006141EE" w14:paraId="27229343" w14:textId="77777777" w:rsidTr="00FE0414">
        <w:trPr>
          <w:trHeight w:val="405"/>
        </w:trPr>
        <w:tc>
          <w:tcPr>
            <w:cnfStyle w:val="001000000000" w:firstRow="0" w:lastRow="0" w:firstColumn="1" w:lastColumn="0" w:oddVBand="0" w:evenVBand="0" w:oddHBand="0" w:evenHBand="0" w:firstRowFirstColumn="0" w:firstRowLastColumn="0" w:lastRowFirstColumn="0" w:lastRowLastColumn="0"/>
            <w:tcW w:w="1868" w:type="dxa"/>
          </w:tcPr>
          <w:p w14:paraId="27F0CE49"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500 – 590</w:t>
            </w:r>
          </w:p>
        </w:tc>
        <w:tc>
          <w:tcPr>
            <w:tcW w:w="1868" w:type="dxa"/>
          </w:tcPr>
          <w:p w14:paraId="5C269C9C"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11</w:t>
            </w:r>
          </w:p>
        </w:tc>
        <w:tc>
          <w:tcPr>
            <w:tcW w:w="1868" w:type="dxa"/>
          </w:tcPr>
          <w:p w14:paraId="5053018F"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3500 - 3990</w:t>
            </w:r>
          </w:p>
        </w:tc>
        <w:tc>
          <w:tcPr>
            <w:tcW w:w="1868" w:type="dxa"/>
          </w:tcPr>
          <w:p w14:paraId="1B6FB294"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23</w:t>
            </w:r>
          </w:p>
        </w:tc>
      </w:tr>
      <w:tr w:rsidR="00FE0414" w:rsidRPr="006141EE" w14:paraId="1B7A5C65" w14:textId="77777777" w:rsidTr="00FE0414">
        <w:trPr>
          <w:trHeight w:val="420"/>
        </w:trPr>
        <w:tc>
          <w:tcPr>
            <w:cnfStyle w:val="001000000000" w:firstRow="0" w:lastRow="0" w:firstColumn="1" w:lastColumn="0" w:oddVBand="0" w:evenVBand="0" w:oddHBand="0" w:evenHBand="0" w:firstRowFirstColumn="0" w:firstRowLastColumn="0" w:lastRowFirstColumn="0" w:lastRowLastColumn="0"/>
            <w:tcW w:w="1868" w:type="dxa"/>
          </w:tcPr>
          <w:p w14:paraId="74782D5B" w14:textId="77777777" w:rsidR="00FE0414" w:rsidRPr="006141EE" w:rsidRDefault="00FE0414" w:rsidP="00FE0414">
            <w:pPr>
              <w:jc w:val="center"/>
              <w:rPr>
                <w:rFonts w:asciiTheme="majorBidi" w:hAnsiTheme="majorBidi" w:cstheme="majorBidi"/>
                <w:b w:val="0"/>
                <w:bCs w:val="0"/>
                <w:sz w:val="32"/>
                <w:szCs w:val="32"/>
              </w:rPr>
            </w:pPr>
            <w:r w:rsidRPr="006141EE">
              <w:rPr>
                <w:rFonts w:asciiTheme="majorBidi" w:hAnsiTheme="majorBidi" w:cstheme="majorBidi"/>
                <w:b w:val="0"/>
                <w:bCs w:val="0"/>
                <w:sz w:val="32"/>
                <w:szCs w:val="32"/>
              </w:rPr>
              <w:t>600 - 740</w:t>
            </w:r>
          </w:p>
        </w:tc>
        <w:tc>
          <w:tcPr>
            <w:tcW w:w="1868" w:type="dxa"/>
          </w:tcPr>
          <w:p w14:paraId="4170E8DB"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12</w:t>
            </w:r>
          </w:p>
        </w:tc>
        <w:tc>
          <w:tcPr>
            <w:tcW w:w="1868" w:type="dxa"/>
          </w:tcPr>
          <w:p w14:paraId="23A1E982"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4000+</w:t>
            </w:r>
          </w:p>
        </w:tc>
        <w:tc>
          <w:tcPr>
            <w:tcW w:w="1868" w:type="dxa"/>
          </w:tcPr>
          <w:p w14:paraId="1587F2CD" w14:textId="77777777" w:rsidR="00FE0414" w:rsidRPr="006141EE" w:rsidRDefault="00FE0414" w:rsidP="00FE04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6141EE">
              <w:rPr>
                <w:rFonts w:asciiTheme="majorBidi" w:hAnsiTheme="majorBidi" w:cstheme="majorBidi"/>
                <w:sz w:val="32"/>
                <w:szCs w:val="32"/>
              </w:rPr>
              <w:t>24</w:t>
            </w:r>
          </w:p>
        </w:tc>
      </w:tr>
    </w:tbl>
    <w:p w14:paraId="403751D4" w14:textId="77777777" w:rsidR="00F06E35" w:rsidRPr="00F82536" w:rsidRDefault="00F06E35" w:rsidP="00033193">
      <w:pPr>
        <w:spacing w:after="400"/>
        <w:rPr>
          <w:rFonts w:asciiTheme="majorBidi" w:hAnsiTheme="majorBidi" w:cstheme="majorBidi"/>
          <w:b/>
          <w:bCs/>
          <w:sz w:val="32"/>
          <w:szCs w:val="32"/>
        </w:rPr>
      </w:pPr>
    </w:p>
    <w:p w14:paraId="254B0244" w14:textId="77777777" w:rsidR="00033193" w:rsidRPr="00F82536" w:rsidRDefault="00033193" w:rsidP="00033193">
      <w:pPr>
        <w:spacing w:after="0" w:line="240" w:lineRule="auto"/>
        <w:rPr>
          <w:rFonts w:asciiTheme="majorBidi" w:hAnsiTheme="majorBidi" w:cstheme="majorBidi"/>
          <w:b/>
          <w:bCs/>
          <w:sz w:val="36"/>
          <w:szCs w:val="36"/>
        </w:rPr>
      </w:pPr>
    </w:p>
    <w:p w14:paraId="49A2B2C9" w14:textId="77777777" w:rsidR="00033193" w:rsidRDefault="00033193" w:rsidP="00033193">
      <w:pPr>
        <w:spacing w:after="400"/>
        <w:jc w:val="center"/>
        <w:rPr>
          <w:rFonts w:asciiTheme="majorBidi" w:hAnsiTheme="majorBidi" w:cstheme="majorBidi"/>
          <w:b/>
          <w:bCs/>
          <w:sz w:val="32"/>
          <w:szCs w:val="32"/>
        </w:rPr>
      </w:pPr>
    </w:p>
    <w:p w14:paraId="01B198D3" w14:textId="77777777" w:rsidR="00033193" w:rsidRDefault="00033193" w:rsidP="00033193">
      <w:pPr>
        <w:spacing w:after="400"/>
        <w:jc w:val="center"/>
        <w:rPr>
          <w:rFonts w:asciiTheme="majorBidi" w:hAnsiTheme="majorBidi" w:cstheme="majorBidi"/>
          <w:b/>
          <w:bCs/>
          <w:sz w:val="32"/>
          <w:szCs w:val="32"/>
        </w:rPr>
      </w:pPr>
    </w:p>
    <w:p w14:paraId="154074ED" w14:textId="77777777" w:rsidR="00033193" w:rsidRDefault="00033193" w:rsidP="00033193">
      <w:pPr>
        <w:spacing w:after="400"/>
        <w:jc w:val="center"/>
        <w:rPr>
          <w:rFonts w:asciiTheme="majorBidi" w:hAnsiTheme="majorBidi" w:cstheme="majorBidi"/>
          <w:b/>
          <w:bCs/>
          <w:sz w:val="32"/>
          <w:szCs w:val="32"/>
        </w:rPr>
      </w:pPr>
    </w:p>
    <w:p w14:paraId="64D26A42" w14:textId="77777777" w:rsidR="00033193" w:rsidRDefault="00033193" w:rsidP="00033193">
      <w:pPr>
        <w:spacing w:after="400"/>
        <w:jc w:val="center"/>
        <w:rPr>
          <w:rFonts w:asciiTheme="majorBidi" w:hAnsiTheme="majorBidi" w:cstheme="majorBidi"/>
          <w:b/>
          <w:bCs/>
          <w:sz w:val="32"/>
          <w:szCs w:val="32"/>
        </w:rPr>
      </w:pPr>
    </w:p>
    <w:p w14:paraId="774365BA" w14:textId="77777777" w:rsidR="00033193" w:rsidRDefault="00033193" w:rsidP="00033193">
      <w:pPr>
        <w:spacing w:after="400"/>
        <w:jc w:val="center"/>
        <w:rPr>
          <w:rFonts w:asciiTheme="majorBidi" w:hAnsiTheme="majorBidi" w:cstheme="majorBidi"/>
          <w:b/>
          <w:bCs/>
          <w:sz w:val="32"/>
          <w:szCs w:val="32"/>
        </w:rPr>
      </w:pPr>
    </w:p>
    <w:p w14:paraId="6FA28528" w14:textId="77777777" w:rsidR="00033193" w:rsidRPr="00F82536" w:rsidRDefault="00033193" w:rsidP="00033193">
      <w:pPr>
        <w:spacing w:after="400"/>
        <w:jc w:val="center"/>
        <w:rPr>
          <w:rFonts w:asciiTheme="majorBidi" w:hAnsiTheme="majorBidi" w:cstheme="majorBidi"/>
          <w:b/>
          <w:bCs/>
          <w:sz w:val="32"/>
          <w:szCs w:val="32"/>
          <w:cs/>
        </w:rPr>
      </w:pPr>
      <w:r>
        <w:rPr>
          <w:rFonts w:asciiTheme="majorBidi" w:hAnsiTheme="majorBidi" w:cstheme="majorBidi" w:hint="cs"/>
          <w:b/>
          <w:bCs/>
          <w:sz w:val="32"/>
          <w:szCs w:val="32"/>
          <w:cs/>
        </w:rPr>
        <w:t>ตาราง 2.1 คะแนน</w:t>
      </w:r>
      <w:r>
        <w:rPr>
          <w:rFonts w:asciiTheme="majorBidi" w:hAnsiTheme="majorBidi" w:cstheme="majorBidi"/>
          <w:b/>
          <w:bCs/>
          <w:sz w:val="32"/>
          <w:szCs w:val="32"/>
        </w:rPr>
        <w:t xml:space="preserve"> IMPs</w:t>
      </w:r>
      <w:r>
        <w:rPr>
          <w:rFonts w:asciiTheme="majorBidi" w:hAnsiTheme="majorBidi" w:cstheme="majorBidi" w:hint="cs"/>
          <w:b/>
          <w:bCs/>
          <w:sz w:val="32"/>
          <w:szCs w:val="32"/>
          <w:cs/>
        </w:rPr>
        <w:t xml:space="preserve"> ที่ได้เปรียบเทียบกับส่วนต่างคะแนน</w:t>
      </w:r>
    </w:p>
    <w:p w14:paraId="48DB41A6" w14:textId="77777777" w:rsidR="00F06E35" w:rsidRDefault="00F17863" w:rsidP="00C753E3">
      <w:pPr>
        <w:pStyle w:val="a3"/>
        <w:numPr>
          <w:ilvl w:val="2"/>
          <w:numId w:val="23"/>
        </w:numPr>
        <w:spacing w:line="240" w:lineRule="auto"/>
        <w:rPr>
          <w:rFonts w:asciiTheme="majorBidi" w:hAnsiTheme="majorBidi" w:cstheme="majorBidi"/>
          <w:b/>
          <w:bCs/>
          <w:sz w:val="36"/>
          <w:szCs w:val="36"/>
        </w:rPr>
      </w:pPr>
      <w:r w:rsidRPr="00C753E3">
        <w:rPr>
          <w:rFonts w:asciiTheme="majorBidi" w:hAnsiTheme="majorBidi" w:cstheme="majorBidi"/>
          <w:b/>
          <w:bCs/>
          <w:sz w:val="36"/>
          <w:szCs w:val="36"/>
        </w:rPr>
        <w:t>ReactJS</w:t>
      </w:r>
    </w:p>
    <w:p w14:paraId="1E72495C" w14:textId="77777777" w:rsidR="004F15F4" w:rsidRPr="00FD2109" w:rsidRDefault="004F15F4" w:rsidP="004F15F4">
      <w:pPr>
        <w:pStyle w:val="a3"/>
        <w:spacing w:line="240" w:lineRule="auto"/>
        <w:ind w:left="0" w:firstLine="990"/>
        <w:rPr>
          <w:rFonts w:asciiTheme="majorBidi" w:hAnsiTheme="majorBidi" w:cstheme="majorBidi" w:hint="cs"/>
          <w:sz w:val="32"/>
          <w:szCs w:val="32"/>
          <w:cs/>
        </w:rPr>
      </w:pPr>
      <w:r w:rsidRPr="004F15F4">
        <w:rPr>
          <w:rFonts w:asciiTheme="majorBidi" w:hAnsiTheme="majorBidi" w:cstheme="majorBidi"/>
          <w:sz w:val="32"/>
          <w:szCs w:val="32"/>
        </w:rPr>
        <w:t xml:space="preserve">React </w:t>
      </w:r>
      <w:r w:rsidRPr="004F15F4">
        <w:rPr>
          <w:rFonts w:asciiTheme="majorBidi" w:hAnsiTheme="majorBidi" w:cstheme="majorBidi" w:hint="cs"/>
          <w:sz w:val="32"/>
          <w:szCs w:val="32"/>
          <w:cs/>
        </w:rPr>
        <w:t xml:space="preserve">เป็น </w:t>
      </w:r>
      <w:r w:rsidRPr="004F15F4">
        <w:rPr>
          <w:rFonts w:asciiTheme="majorBidi" w:hAnsiTheme="majorBidi" w:cstheme="majorBidi"/>
          <w:sz w:val="32"/>
          <w:szCs w:val="32"/>
        </w:rPr>
        <w:t xml:space="preserve">library </w:t>
      </w:r>
      <w:r w:rsidRPr="004F15F4">
        <w:rPr>
          <w:rFonts w:asciiTheme="majorBidi" w:hAnsiTheme="majorBidi" w:cstheme="majorBidi" w:hint="cs"/>
          <w:sz w:val="32"/>
          <w:szCs w:val="32"/>
          <w:cs/>
        </w:rPr>
        <w:t xml:space="preserve">ที่ใช้ในการสร้าง </w:t>
      </w:r>
      <w:r w:rsidRPr="004F15F4">
        <w:rPr>
          <w:rFonts w:asciiTheme="majorBidi" w:hAnsiTheme="majorBidi" w:cstheme="majorBidi"/>
          <w:sz w:val="32"/>
          <w:szCs w:val="32"/>
        </w:rPr>
        <w:t>User Interface</w:t>
      </w:r>
      <w:r>
        <w:rPr>
          <w:rFonts w:asciiTheme="majorBidi" w:hAnsiTheme="majorBidi" w:cstheme="majorBidi"/>
          <w:sz w:val="32"/>
          <w:szCs w:val="32"/>
        </w:rPr>
        <w:t xml:space="preserve"> </w:t>
      </w:r>
      <w:r>
        <w:rPr>
          <w:rFonts w:asciiTheme="majorBidi" w:hAnsiTheme="majorBidi" w:cstheme="majorBidi" w:hint="cs"/>
          <w:sz w:val="32"/>
          <w:szCs w:val="32"/>
          <w:cs/>
        </w:rPr>
        <w:t xml:space="preserve">โดยใช้รูปแบบการเขียนแบบ </w:t>
      </w:r>
      <w:r>
        <w:rPr>
          <w:rFonts w:asciiTheme="majorBidi" w:hAnsiTheme="majorBidi" w:cstheme="majorBidi"/>
          <w:sz w:val="32"/>
          <w:szCs w:val="32"/>
        </w:rPr>
        <w:t xml:space="preserve">Declarative </w:t>
      </w:r>
      <w:r>
        <w:rPr>
          <w:rFonts w:asciiTheme="majorBidi" w:hAnsiTheme="majorBidi" w:cstheme="majorBidi" w:hint="cs"/>
          <w:sz w:val="32"/>
          <w:szCs w:val="32"/>
          <w:cs/>
        </w:rPr>
        <w:t xml:space="preserve">และ </w:t>
      </w:r>
      <w:r>
        <w:rPr>
          <w:rFonts w:asciiTheme="majorBidi" w:hAnsiTheme="majorBidi" w:cstheme="majorBidi"/>
          <w:sz w:val="32"/>
          <w:szCs w:val="32"/>
        </w:rPr>
        <w:t xml:space="preserve">React </w:t>
      </w:r>
      <w:r w:rsidR="008E6A9C">
        <w:rPr>
          <w:rFonts w:asciiTheme="majorBidi" w:hAnsiTheme="majorBidi" w:cstheme="majorBidi" w:hint="cs"/>
          <w:sz w:val="32"/>
          <w:szCs w:val="32"/>
          <w:cs/>
        </w:rPr>
        <w:t xml:space="preserve">นั้นเหมาะสมกับการใช้สร้าง </w:t>
      </w:r>
      <w:r w:rsidR="008E6A9C">
        <w:rPr>
          <w:rFonts w:asciiTheme="majorBidi" w:hAnsiTheme="majorBidi" w:cstheme="majorBidi"/>
          <w:sz w:val="32"/>
          <w:szCs w:val="32"/>
        </w:rPr>
        <w:t xml:space="preserve">User Interface </w:t>
      </w:r>
      <w:r w:rsidR="008E6A9C">
        <w:rPr>
          <w:rFonts w:asciiTheme="majorBidi" w:hAnsiTheme="majorBidi" w:cstheme="majorBidi" w:hint="cs"/>
          <w:sz w:val="32"/>
          <w:szCs w:val="32"/>
          <w:cs/>
        </w:rPr>
        <w:t xml:space="preserve">ที่มีการ </w:t>
      </w:r>
      <w:r w:rsidR="008E6A9C">
        <w:rPr>
          <w:rFonts w:asciiTheme="majorBidi" w:hAnsiTheme="majorBidi" w:cstheme="majorBidi"/>
          <w:sz w:val="32"/>
          <w:szCs w:val="32"/>
        </w:rPr>
        <w:t xml:space="preserve">interact </w:t>
      </w:r>
      <w:r w:rsidR="008E6A9C">
        <w:rPr>
          <w:rFonts w:asciiTheme="majorBidi" w:hAnsiTheme="majorBidi" w:cstheme="majorBidi" w:hint="cs"/>
          <w:sz w:val="32"/>
          <w:szCs w:val="32"/>
          <w:cs/>
        </w:rPr>
        <w:t xml:space="preserve">กับ </w:t>
      </w:r>
      <w:r w:rsidR="008E6A9C">
        <w:rPr>
          <w:rFonts w:asciiTheme="majorBidi" w:hAnsiTheme="majorBidi" w:cstheme="majorBidi"/>
          <w:sz w:val="32"/>
          <w:szCs w:val="32"/>
        </w:rPr>
        <w:t xml:space="preserve">user </w:t>
      </w:r>
      <w:r w:rsidR="00CE3A22">
        <w:rPr>
          <w:rFonts w:asciiTheme="majorBidi" w:hAnsiTheme="majorBidi" w:cstheme="majorBidi" w:hint="cs"/>
          <w:sz w:val="32"/>
          <w:szCs w:val="32"/>
          <w:cs/>
        </w:rPr>
        <w:t>ที่ง่ายและมีประสิทธิภาพ</w:t>
      </w:r>
      <w:r w:rsidR="00226581">
        <w:rPr>
          <w:rFonts w:asciiTheme="majorBidi" w:hAnsiTheme="majorBidi" w:cstheme="majorBidi" w:hint="cs"/>
          <w:sz w:val="32"/>
          <w:szCs w:val="32"/>
          <w:cs/>
        </w:rPr>
        <w:t xml:space="preserve"> เนื่องจาก </w:t>
      </w:r>
      <w:r w:rsidR="00226581">
        <w:rPr>
          <w:rFonts w:asciiTheme="majorBidi" w:hAnsiTheme="majorBidi" w:cstheme="majorBidi"/>
          <w:sz w:val="32"/>
          <w:szCs w:val="32"/>
        </w:rPr>
        <w:t xml:space="preserve">React </w:t>
      </w:r>
      <w:r w:rsidR="00226581">
        <w:rPr>
          <w:rFonts w:asciiTheme="majorBidi" w:hAnsiTheme="majorBidi" w:cstheme="majorBidi" w:hint="cs"/>
          <w:sz w:val="32"/>
          <w:szCs w:val="32"/>
          <w:cs/>
        </w:rPr>
        <w:t xml:space="preserve">จะช่วยจัดการอัพเดทและเรนเดอร์คอมโพเนนท์เมื่อข้อมูลมีการเปลี่ยนแปลง </w:t>
      </w:r>
      <w:r w:rsidR="005166B0">
        <w:rPr>
          <w:rFonts w:asciiTheme="majorBidi" w:hAnsiTheme="majorBidi" w:cstheme="majorBidi" w:hint="cs"/>
          <w:sz w:val="32"/>
          <w:szCs w:val="32"/>
          <w:cs/>
        </w:rPr>
        <w:t>โดยที่</w:t>
      </w:r>
      <w:r w:rsidR="0075035C">
        <w:rPr>
          <w:rFonts w:asciiTheme="majorBidi" w:hAnsiTheme="majorBidi" w:cstheme="majorBidi" w:hint="cs"/>
          <w:sz w:val="32"/>
          <w:szCs w:val="32"/>
          <w:cs/>
        </w:rPr>
        <w:t xml:space="preserve"> </w:t>
      </w:r>
      <w:r w:rsidR="0075035C">
        <w:rPr>
          <w:rFonts w:asciiTheme="majorBidi" w:hAnsiTheme="majorBidi" w:cstheme="majorBidi"/>
          <w:sz w:val="32"/>
          <w:szCs w:val="32"/>
        </w:rPr>
        <w:t xml:space="preserve">React </w:t>
      </w:r>
      <w:r w:rsidR="0075035C">
        <w:rPr>
          <w:rFonts w:asciiTheme="majorBidi" w:hAnsiTheme="majorBidi" w:cstheme="majorBidi" w:hint="cs"/>
          <w:sz w:val="32"/>
          <w:szCs w:val="32"/>
          <w:cs/>
        </w:rPr>
        <w:t>จะ</w:t>
      </w:r>
      <w:r w:rsidR="009A35E3">
        <w:rPr>
          <w:rFonts w:asciiTheme="majorBidi" w:hAnsiTheme="majorBidi" w:cstheme="majorBidi" w:hint="cs"/>
          <w:sz w:val="32"/>
          <w:szCs w:val="32"/>
          <w:cs/>
        </w:rPr>
        <w:t>ช่วยให้ไม่เกิดการอัพเดท</w:t>
      </w:r>
      <w:r w:rsidR="003222EB">
        <w:rPr>
          <w:rFonts w:asciiTheme="majorBidi" w:hAnsiTheme="majorBidi" w:cstheme="majorBidi" w:hint="cs"/>
          <w:sz w:val="32"/>
          <w:szCs w:val="32"/>
          <w:cs/>
        </w:rPr>
        <w:t xml:space="preserve">โดยไม่จำเป็น </w:t>
      </w:r>
      <w:r w:rsidR="00C27E2F">
        <w:rPr>
          <w:rFonts w:asciiTheme="majorBidi" w:hAnsiTheme="majorBidi" w:cstheme="majorBidi" w:hint="cs"/>
          <w:sz w:val="32"/>
          <w:szCs w:val="32"/>
          <w:cs/>
        </w:rPr>
        <w:t xml:space="preserve">และในการเขียน </w:t>
      </w:r>
      <w:r w:rsidR="00C27E2F">
        <w:rPr>
          <w:rFonts w:asciiTheme="majorBidi" w:hAnsiTheme="majorBidi" w:cstheme="majorBidi"/>
          <w:sz w:val="32"/>
          <w:szCs w:val="32"/>
        </w:rPr>
        <w:t xml:space="preserve">React </w:t>
      </w:r>
      <w:r w:rsidR="00C27E2F">
        <w:rPr>
          <w:rFonts w:asciiTheme="majorBidi" w:hAnsiTheme="majorBidi" w:cstheme="majorBidi" w:hint="cs"/>
          <w:sz w:val="32"/>
          <w:szCs w:val="32"/>
          <w:cs/>
        </w:rPr>
        <w:t xml:space="preserve">นั้นจะใช้แนวคิดแบบ </w:t>
      </w:r>
      <w:r w:rsidR="00C27E2F">
        <w:rPr>
          <w:rFonts w:asciiTheme="majorBidi" w:hAnsiTheme="majorBidi" w:cstheme="majorBidi"/>
          <w:sz w:val="32"/>
          <w:szCs w:val="32"/>
        </w:rPr>
        <w:t xml:space="preserve">Component Based </w:t>
      </w:r>
      <w:r w:rsidR="00C27E2F">
        <w:rPr>
          <w:rFonts w:asciiTheme="majorBidi" w:hAnsiTheme="majorBidi" w:cstheme="majorBidi" w:hint="cs"/>
          <w:sz w:val="32"/>
          <w:szCs w:val="32"/>
          <w:cs/>
        </w:rPr>
        <w:t xml:space="preserve">ซึ่งจะเป็นการแบ่ง </w:t>
      </w:r>
      <w:r w:rsidR="00C27E2F">
        <w:rPr>
          <w:rFonts w:asciiTheme="majorBidi" w:hAnsiTheme="majorBidi" w:cstheme="majorBidi"/>
          <w:sz w:val="32"/>
          <w:szCs w:val="32"/>
        </w:rPr>
        <w:t xml:space="preserve">UI </w:t>
      </w:r>
      <w:r w:rsidR="00C27E2F">
        <w:rPr>
          <w:rFonts w:asciiTheme="majorBidi" w:hAnsiTheme="majorBidi" w:cstheme="majorBidi" w:hint="cs"/>
          <w:sz w:val="32"/>
          <w:szCs w:val="32"/>
          <w:cs/>
        </w:rPr>
        <w:t xml:space="preserve">แต่ละส่วนออกเป็น </w:t>
      </w:r>
      <w:r w:rsidR="00C27E2F">
        <w:rPr>
          <w:rFonts w:asciiTheme="majorBidi" w:hAnsiTheme="majorBidi" w:cstheme="majorBidi"/>
          <w:sz w:val="32"/>
          <w:szCs w:val="32"/>
        </w:rPr>
        <w:t xml:space="preserve">component </w:t>
      </w:r>
      <w:proofErr w:type="spellStart"/>
      <w:r w:rsidR="00C27E2F">
        <w:rPr>
          <w:rFonts w:asciiTheme="majorBidi" w:hAnsiTheme="majorBidi" w:cstheme="majorBidi" w:hint="cs"/>
          <w:sz w:val="32"/>
          <w:szCs w:val="32"/>
          <w:cs/>
        </w:rPr>
        <w:t>ย่อยๆ</w:t>
      </w:r>
      <w:proofErr w:type="spellEnd"/>
      <w:r w:rsidR="00C27E2F">
        <w:rPr>
          <w:rFonts w:asciiTheme="majorBidi" w:hAnsiTheme="majorBidi" w:cstheme="majorBidi" w:hint="cs"/>
          <w:sz w:val="32"/>
          <w:szCs w:val="32"/>
          <w:cs/>
        </w:rPr>
        <w:t xml:space="preserve">  </w:t>
      </w:r>
      <w:proofErr w:type="spellStart"/>
      <w:r w:rsidR="00D4268B">
        <w:rPr>
          <w:rFonts w:asciiTheme="majorBidi" w:hAnsiTheme="majorBidi" w:cstheme="majorBidi" w:hint="cs"/>
          <w:sz w:val="32"/>
          <w:szCs w:val="32"/>
          <w:cs/>
        </w:rPr>
        <w:t>ซึ่</w:t>
      </w:r>
      <w:proofErr w:type="spellEnd"/>
      <w:r w:rsidR="00D4268B">
        <w:rPr>
          <w:rFonts w:asciiTheme="majorBidi" w:hAnsiTheme="majorBidi" w:cstheme="majorBidi" w:hint="cs"/>
          <w:sz w:val="32"/>
          <w:szCs w:val="32"/>
          <w:cs/>
        </w:rPr>
        <w:t xml:space="preserve">งมึ </w:t>
      </w:r>
      <w:r w:rsidR="00D4268B">
        <w:rPr>
          <w:rFonts w:asciiTheme="majorBidi" w:hAnsiTheme="majorBidi" w:cstheme="majorBidi"/>
          <w:sz w:val="32"/>
          <w:szCs w:val="32"/>
        </w:rPr>
        <w:t xml:space="preserve">state </w:t>
      </w:r>
      <w:r w:rsidR="00D4268B">
        <w:rPr>
          <w:rFonts w:asciiTheme="majorBidi" w:hAnsiTheme="majorBidi" w:cstheme="majorBidi" w:hint="cs"/>
          <w:sz w:val="32"/>
          <w:szCs w:val="32"/>
          <w:cs/>
        </w:rPr>
        <w:t>เป็นของตนเอง การอัพเดท</w:t>
      </w:r>
      <w:r w:rsidR="00101ACB">
        <w:rPr>
          <w:rFonts w:asciiTheme="majorBidi" w:hAnsiTheme="majorBidi" w:cstheme="majorBidi" w:hint="cs"/>
          <w:sz w:val="32"/>
          <w:szCs w:val="32"/>
          <w:cs/>
        </w:rPr>
        <w:t xml:space="preserve"> </w:t>
      </w:r>
      <w:r w:rsidR="00101ACB">
        <w:rPr>
          <w:rFonts w:asciiTheme="majorBidi" w:hAnsiTheme="majorBidi" w:cstheme="majorBidi"/>
          <w:sz w:val="32"/>
          <w:szCs w:val="32"/>
        </w:rPr>
        <w:t xml:space="preserve">state </w:t>
      </w:r>
      <w:r w:rsidR="00101ACB">
        <w:rPr>
          <w:rFonts w:asciiTheme="majorBidi" w:hAnsiTheme="majorBidi" w:cstheme="majorBidi" w:hint="cs"/>
          <w:sz w:val="32"/>
          <w:szCs w:val="32"/>
          <w:cs/>
        </w:rPr>
        <w:t xml:space="preserve">ของแต่ละ </w:t>
      </w:r>
      <w:r w:rsidR="00101ACB">
        <w:rPr>
          <w:rFonts w:asciiTheme="majorBidi" w:hAnsiTheme="majorBidi" w:cstheme="majorBidi"/>
          <w:sz w:val="32"/>
          <w:szCs w:val="32"/>
        </w:rPr>
        <w:t xml:space="preserve">component </w:t>
      </w:r>
      <w:r w:rsidR="00101ACB">
        <w:rPr>
          <w:rFonts w:asciiTheme="majorBidi" w:hAnsiTheme="majorBidi" w:cstheme="majorBidi" w:hint="cs"/>
          <w:sz w:val="32"/>
          <w:szCs w:val="32"/>
          <w:cs/>
        </w:rPr>
        <w:t xml:space="preserve">จะใช้สิ่งที่เรียกว่า </w:t>
      </w:r>
      <w:r w:rsidR="00101ACB">
        <w:rPr>
          <w:rFonts w:asciiTheme="majorBidi" w:hAnsiTheme="majorBidi" w:cstheme="majorBidi"/>
          <w:sz w:val="32"/>
          <w:szCs w:val="32"/>
        </w:rPr>
        <w:t xml:space="preserve">Virtual DOM </w:t>
      </w:r>
      <w:r w:rsidR="00101ACB">
        <w:rPr>
          <w:rFonts w:asciiTheme="majorBidi" w:hAnsiTheme="majorBidi" w:cstheme="majorBidi" w:hint="cs"/>
          <w:sz w:val="32"/>
          <w:szCs w:val="32"/>
          <w:cs/>
        </w:rPr>
        <w:t>ซึ่งเป็น</w:t>
      </w:r>
      <w:r w:rsidR="005C395B">
        <w:rPr>
          <w:rFonts w:asciiTheme="majorBidi" w:hAnsiTheme="majorBidi" w:cstheme="majorBidi" w:hint="cs"/>
          <w:sz w:val="32"/>
          <w:szCs w:val="32"/>
          <w:cs/>
        </w:rPr>
        <w:t xml:space="preserve">การจำลอง </w:t>
      </w:r>
      <w:r w:rsidR="00B91CA3">
        <w:rPr>
          <w:rFonts w:asciiTheme="majorBidi" w:hAnsiTheme="majorBidi" w:cstheme="majorBidi"/>
          <w:sz w:val="32"/>
          <w:szCs w:val="32"/>
        </w:rPr>
        <w:t xml:space="preserve">DOM Object Tree </w:t>
      </w:r>
      <w:r w:rsidR="00B91CA3">
        <w:rPr>
          <w:rFonts w:asciiTheme="majorBidi" w:hAnsiTheme="majorBidi" w:cstheme="majorBidi" w:hint="cs"/>
          <w:sz w:val="32"/>
          <w:szCs w:val="32"/>
          <w:cs/>
        </w:rPr>
        <w:t xml:space="preserve">แล้วเก็บไว้ใน </w:t>
      </w:r>
      <w:r w:rsidR="00B91CA3">
        <w:rPr>
          <w:rFonts w:asciiTheme="majorBidi" w:hAnsiTheme="majorBidi" w:cstheme="majorBidi"/>
          <w:sz w:val="32"/>
          <w:szCs w:val="32"/>
        </w:rPr>
        <w:t xml:space="preserve">memory </w:t>
      </w:r>
      <w:r w:rsidR="00FD2109">
        <w:rPr>
          <w:rFonts w:asciiTheme="majorBidi" w:hAnsiTheme="majorBidi" w:cstheme="majorBidi" w:hint="cs"/>
          <w:sz w:val="32"/>
          <w:szCs w:val="32"/>
          <w:cs/>
        </w:rPr>
        <w:t xml:space="preserve">โดยหากเกิดการอัพเดท </w:t>
      </w:r>
      <w:r w:rsidR="00FD2109">
        <w:rPr>
          <w:rFonts w:asciiTheme="majorBidi" w:hAnsiTheme="majorBidi" w:cstheme="majorBidi"/>
          <w:sz w:val="32"/>
          <w:szCs w:val="32"/>
        </w:rPr>
        <w:t>React จ</w:t>
      </w:r>
      <w:proofErr w:type="spellStart"/>
      <w:r w:rsidR="00FD2109">
        <w:rPr>
          <w:rFonts w:asciiTheme="majorBidi" w:hAnsiTheme="majorBidi" w:cstheme="majorBidi" w:hint="cs"/>
          <w:sz w:val="32"/>
          <w:szCs w:val="32"/>
          <w:cs/>
        </w:rPr>
        <w:t>ะส</w:t>
      </w:r>
      <w:proofErr w:type="spellEnd"/>
      <w:r w:rsidR="00FD2109">
        <w:rPr>
          <w:rFonts w:asciiTheme="majorBidi" w:hAnsiTheme="majorBidi" w:cstheme="majorBidi" w:hint="cs"/>
          <w:sz w:val="32"/>
          <w:szCs w:val="32"/>
          <w:cs/>
        </w:rPr>
        <w:t xml:space="preserve">ร้าง </w:t>
      </w:r>
      <w:r w:rsidR="00FD2109">
        <w:rPr>
          <w:rFonts w:asciiTheme="majorBidi" w:hAnsiTheme="majorBidi" w:cstheme="majorBidi"/>
          <w:sz w:val="32"/>
          <w:szCs w:val="32"/>
        </w:rPr>
        <w:t xml:space="preserve">Virtual DOM </w:t>
      </w:r>
      <w:r w:rsidR="00FD2109">
        <w:rPr>
          <w:rFonts w:asciiTheme="majorBidi" w:hAnsiTheme="majorBidi" w:cstheme="majorBidi" w:hint="cs"/>
          <w:sz w:val="32"/>
          <w:szCs w:val="32"/>
          <w:cs/>
        </w:rPr>
        <w:t>ตัวใหม่ขึ้นมาและเปรียบเทียบกับตัวเก่า แล้วทำการอัพเดทเฉพาะจุดที่จำเป็น</w:t>
      </w:r>
      <w:r w:rsidR="009E131C">
        <w:rPr>
          <w:rFonts w:asciiTheme="majorBidi" w:hAnsiTheme="majorBidi" w:cstheme="majorBidi" w:hint="cs"/>
          <w:sz w:val="32"/>
          <w:szCs w:val="32"/>
          <w:cs/>
        </w:rPr>
        <w:t xml:space="preserve">ซึ่งผู้ใช้ไม่จำเป็นต้องทำสิ่งเหล่านี้เนื่องจากตัว </w:t>
      </w:r>
      <w:r w:rsidR="009E131C">
        <w:rPr>
          <w:rFonts w:asciiTheme="majorBidi" w:hAnsiTheme="majorBidi" w:cstheme="majorBidi"/>
          <w:sz w:val="32"/>
          <w:szCs w:val="32"/>
        </w:rPr>
        <w:t xml:space="preserve">library </w:t>
      </w:r>
      <w:r w:rsidR="009E131C">
        <w:rPr>
          <w:rFonts w:asciiTheme="majorBidi" w:hAnsiTheme="majorBidi" w:cstheme="majorBidi" w:hint="cs"/>
          <w:sz w:val="32"/>
          <w:szCs w:val="32"/>
          <w:cs/>
        </w:rPr>
        <w:t>นั้นจัดการทุกขั้นตอนเหล่านี้ให้</w:t>
      </w:r>
      <w:r w:rsidR="00EE4D41">
        <w:rPr>
          <w:rFonts w:asciiTheme="majorBidi" w:hAnsiTheme="majorBidi" w:cstheme="majorBidi" w:hint="cs"/>
          <w:sz w:val="32"/>
          <w:szCs w:val="32"/>
          <w:cs/>
        </w:rPr>
        <w:t>ทั้งหมด</w:t>
      </w:r>
    </w:p>
    <w:p w14:paraId="21750FE9" w14:textId="77777777" w:rsidR="00C753E3" w:rsidRDefault="00C753E3" w:rsidP="00C753E3">
      <w:pPr>
        <w:pStyle w:val="a3"/>
        <w:numPr>
          <w:ilvl w:val="2"/>
          <w:numId w:val="23"/>
        </w:numPr>
        <w:spacing w:line="240" w:lineRule="auto"/>
        <w:rPr>
          <w:rFonts w:asciiTheme="majorBidi" w:hAnsiTheme="majorBidi" w:cstheme="majorBidi"/>
          <w:b/>
          <w:bCs/>
          <w:sz w:val="36"/>
          <w:szCs w:val="36"/>
        </w:rPr>
      </w:pPr>
      <w:proofErr w:type="spellStart"/>
      <w:r>
        <w:rPr>
          <w:rFonts w:asciiTheme="majorBidi" w:hAnsiTheme="majorBidi" w:cstheme="majorBidi"/>
          <w:b/>
          <w:bCs/>
          <w:sz w:val="36"/>
          <w:szCs w:val="36"/>
        </w:rPr>
        <w:t>ExpressJS</w:t>
      </w:r>
      <w:proofErr w:type="spellEnd"/>
    </w:p>
    <w:p w14:paraId="22F02E0B" w14:textId="77777777" w:rsidR="00EE4D41" w:rsidRPr="00EE4D41" w:rsidRDefault="00EE4D41" w:rsidP="00454663">
      <w:pPr>
        <w:pStyle w:val="a3"/>
        <w:spacing w:line="240" w:lineRule="auto"/>
        <w:ind w:left="0" w:firstLine="960"/>
        <w:rPr>
          <w:rFonts w:asciiTheme="majorBidi" w:hAnsiTheme="majorBidi" w:cstheme="majorBidi" w:hint="cs"/>
          <w:sz w:val="32"/>
          <w:szCs w:val="32"/>
          <w:cs/>
        </w:rPr>
      </w:pPr>
      <w:proofErr w:type="spellStart"/>
      <w:r>
        <w:rPr>
          <w:rFonts w:asciiTheme="majorBidi" w:hAnsiTheme="majorBidi" w:cstheme="majorBidi"/>
          <w:sz w:val="32"/>
          <w:szCs w:val="32"/>
        </w:rPr>
        <w:t>ExpressJS</w:t>
      </w:r>
      <w:proofErr w:type="spellEnd"/>
      <w:r>
        <w:rPr>
          <w:rFonts w:asciiTheme="majorBidi" w:hAnsiTheme="majorBidi" w:cstheme="majorBidi"/>
          <w:sz w:val="32"/>
          <w:szCs w:val="32"/>
        </w:rPr>
        <w:t xml:space="preserve"> </w:t>
      </w:r>
      <w:r>
        <w:rPr>
          <w:rFonts w:asciiTheme="majorBidi" w:hAnsiTheme="majorBidi" w:cstheme="majorBidi" w:hint="cs"/>
          <w:sz w:val="32"/>
          <w:szCs w:val="32"/>
          <w:cs/>
        </w:rPr>
        <w:t xml:space="preserve">เป็น </w:t>
      </w:r>
      <w:proofErr w:type="spellStart"/>
      <w:r>
        <w:rPr>
          <w:rFonts w:asciiTheme="majorBidi" w:hAnsiTheme="majorBidi" w:cstheme="majorBidi"/>
          <w:sz w:val="32"/>
          <w:szCs w:val="32"/>
        </w:rPr>
        <w:t>Javascript</w:t>
      </w:r>
      <w:proofErr w:type="spellEnd"/>
      <w:r>
        <w:rPr>
          <w:rFonts w:asciiTheme="majorBidi" w:hAnsiTheme="majorBidi" w:cstheme="majorBidi"/>
          <w:sz w:val="32"/>
          <w:szCs w:val="32"/>
        </w:rPr>
        <w:t xml:space="preserve"> Framework </w:t>
      </w:r>
      <w:r w:rsidR="001D7239">
        <w:rPr>
          <w:rFonts w:asciiTheme="majorBidi" w:hAnsiTheme="majorBidi" w:cstheme="majorBidi" w:hint="cs"/>
          <w:sz w:val="32"/>
          <w:szCs w:val="32"/>
          <w:cs/>
        </w:rPr>
        <w:t xml:space="preserve">ในการจัดการ </w:t>
      </w:r>
      <w:r w:rsidR="001D7239">
        <w:rPr>
          <w:rFonts w:asciiTheme="majorBidi" w:hAnsiTheme="majorBidi" w:cstheme="majorBidi"/>
          <w:sz w:val="32"/>
          <w:szCs w:val="32"/>
        </w:rPr>
        <w:t xml:space="preserve">server </w:t>
      </w:r>
      <w:r w:rsidR="001D7239">
        <w:rPr>
          <w:rFonts w:asciiTheme="majorBidi" w:hAnsiTheme="majorBidi" w:cstheme="majorBidi" w:hint="cs"/>
          <w:sz w:val="32"/>
          <w:szCs w:val="32"/>
          <w:cs/>
        </w:rPr>
        <w:t xml:space="preserve">ในภาษา </w:t>
      </w:r>
      <w:proofErr w:type="spellStart"/>
      <w:r w:rsidR="001E2328">
        <w:rPr>
          <w:rFonts w:asciiTheme="majorBidi" w:hAnsiTheme="majorBidi" w:cstheme="majorBidi"/>
          <w:sz w:val="32"/>
          <w:szCs w:val="32"/>
        </w:rPr>
        <w:t>J</w:t>
      </w:r>
      <w:r w:rsidR="001D7239">
        <w:rPr>
          <w:rFonts w:asciiTheme="majorBidi" w:hAnsiTheme="majorBidi" w:cstheme="majorBidi"/>
          <w:sz w:val="32"/>
          <w:szCs w:val="32"/>
        </w:rPr>
        <w:t>avascript</w:t>
      </w:r>
      <w:proofErr w:type="spellEnd"/>
      <w:r w:rsidR="001D7239">
        <w:rPr>
          <w:rFonts w:asciiTheme="majorBidi" w:hAnsiTheme="majorBidi" w:cstheme="majorBidi"/>
          <w:sz w:val="32"/>
          <w:szCs w:val="32"/>
        </w:rPr>
        <w:t xml:space="preserve"> </w:t>
      </w:r>
      <w:r w:rsidR="001D7239">
        <w:rPr>
          <w:rFonts w:asciiTheme="majorBidi" w:hAnsiTheme="majorBidi" w:cstheme="majorBidi" w:hint="cs"/>
          <w:sz w:val="32"/>
          <w:szCs w:val="32"/>
          <w:cs/>
        </w:rPr>
        <w:t xml:space="preserve">บน </w:t>
      </w:r>
      <w:r w:rsidR="001D7239">
        <w:rPr>
          <w:rFonts w:asciiTheme="majorBidi" w:hAnsiTheme="majorBidi" w:cstheme="majorBidi"/>
          <w:sz w:val="32"/>
          <w:szCs w:val="32"/>
        </w:rPr>
        <w:t xml:space="preserve">NodeJS </w:t>
      </w:r>
      <w:r w:rsidR="001D7239">
        <w:rPr>
          <w:rFonts w:asciiTheme="majorBidi" w:hAnsiTheme="majorBidi" w:cstheme="majorBidi" w:hint="cs"/>
          <w:sz w:val="32"/>
          <w:szCs w:val="32"/>
          <w:cs/>
        </w:rPr>
        <w:t>ที่ได้รับความนิยมเป็นอย่างมาก</w:t>
      </w:r>
      <w:r w:rsidR="00F85484">
        <w:rPr>
          <w:rFonts w:asciiTheme="majorBidi" w:hAnsiTheme="majorBidi" w:cstheme="majorBidi" w:hint="cs"/>
          <w:sz w:val="32"/>
          <w:szCs w:val="32"/>
          <w:cs/>
        </w:rPr>
        <w:t xml:space="preserve"> โดย</w:t>
      </w:r>
      <w:r w:rsidR="007F24F9">
        <w:rPr>
          <w:rFonts w:asciiTheme="majorBidi" w:hAnsiTheme="majorBidi" w:cstheme="majorBidi" w:hint="cs"/>
          <w:sz w:val="32"/>
          <w:szCs w:val="32"/>
          <w:cs/>
        </w:rPr>
        <w:t>จะสามารถจัดการในส่วนของ</w:t>
      </w:r>
      <w:r w:rsidR="00721BD7">
        <w:rPr>
          <w:rFonts w:asciiTheme="majorBidi" w:hAnsiTheme="majorBidi" w:cstheme="majorBidi" w:hint="cs"/>
          <w:sz w:val="32"/>
          <w:szCs w:val="32"/>
          <w:cs/>
        </w:rPr>
        <w:t xml:space="preserve">การทำ </w:t>
      </w:r>
      <w:r w:rsidR="00721BD7">
        <w:rPr>
          <w:rFonts w:asciiTheme="majorBidi" w:hAnsiTheme="majorBidi" w:cstheme="majorBidi"/>
          <w:sz w:val="32"/>
          <w:szCs w:val="32"/>
        </w:rPr>
        <w:t xml:space="preserve">routing, middleware </w:t>
      </w:r>
      <w:r w:rsidR="00A93675">
        <w:rPr>
          <w:rFonts w:asciiTheme="majorBidi" w:hAnsiTheme="majorBidi" w:cstheme="majorBidi" w:hint="cs"/>
          <w:sz w:val="32"/>
          <w:szCs w:val="32"/>
          <w:cs/>
        </w:rPr>
        <w:t xml:space="preserve">การจัดการ </w:t>
      </w:r>
      <w:r w:rsidR="00A93675">
        <w:rPr>
          <w:rFonts w:asciiTheme="majorBidi" w:hAnsiTheme="majorBidi" w:cstheme="majorBidi"/>
          <w:sz w:val="32"/>
          <w:szCs w:val="32"/>
        </w:rPr>
        <w:t xml:space="preserve">request </w:t>
      </w:r>
      <w:r w:rsidR="00A93675">
        <w:rPr>
          <w:rFonts w:asciiTheme="majorBidi" w:hAnsiTheme="majorBidi" w:cstheme="majorBidi" w:hint="cs"/>
          <w:sz w:val="32"/>
          <w:szCs w:val="32"/>
          <w:cs/>
        </w:rPr>
        <w:t xml:space="preserve">และ </w:t>
      </w:r>
      <w:r w:rsidR="00A93675">
        <w:rPr>
          <w:rFonts w:asciiTheme="majorBidi" w:hAnsiTheme="majorBidi" w:cstheme="majorBidi"/>
          <w:sz w:val="32"/>
          <w:szCs w:val="32"/>
        </w:rPr>
        <w:t xml:space="preserve">response </w:t>
      </w:r>
      <w:r w:rsidR="00A93675">
        <w:rPr>
          <w:rFonts w:asciiTheme="majorBidi" w:hAnsiTheme="majorBidi" w:cstheme="majorBidi" w:hint="cs"/>
          <w:sz w:val="32"/>
          <w:szCs w:val="32"/>
          <w:cs/>
        </w:rPr>
        <w:t>ทำให้เราสามารถติดต่อตัว</w:t>
      </w:r>
      <w:r w:rsidR="006B6FE2">
        <w:rPr>
          <w:rFonts w:asciiTheme="majorBidi" w:hAnsiTheme="majorBidi" w:cstheme="majorBidi"/>
          <w:sz w:val="32"/>
          <w:szCs w:val="32"/>
        </w:rPr>
        <w:t xml:space="preserve"> UI </w:t>
      </w:r>
      <w:r w:rsidR="006B6FE2">
        <w:rPr>
          <w:rFonts w:asciiTheme="majorBidi" w:hAnsiTheme="majorBidi" w:cstheme="majorBidi" w:hint="cs"/>
          <w:sz w:val="32"/>
          <w:szCs w:val="32"/>
          <w:cs/>
        </w:rPr>
        <w:t xml:space="preserve">กับ </w:t>
      </w:r>
      <w:r w:rsidR="006B6FE2">
        <w:rPr>
          <w:rFonts w:asciiTheme="majorBidi" w:hAnsiTheme="majorBidi" w:cstheme="majorBidi"/>
          <w:sz w:val="32"/>
          <w:szCs w:val="32"/>
        </w:rPr>
        <w:t xml:space="preserve">Database </w:t>
      </w:r>
      <w:r w:rsidR="00CF6A13">
        <w:rPr>
          <w:rFonts w:asciiTheme="majorBidi" w:hAnsiTheme="majorBidi" w:cstheme="majorBidi" w:hint="cs"/>
          <w:sz w:val="32"/>
          <w:szCs w:val="32"/>
          <w:cs/>
        </w:rPr>
        <w:t>ได้</w:t>
      </w:r>
    </w:p>
    <w:p w14:paraId="73233203" w14:textId="77777777" w:rsidR="00C753E3" w:rsidRDefault="00C753E3" w:rsidP="00C753E3">
      <w:pPr>
        <w:pStyle w:val="a3"/>
        <w:numPr>
          <w:ilvl w:val="2"/>
          <w:numId w:val="23"/>
        </w:numPr>
        <w:spacing w:line="240" w:lineRule="auto"/>
        <w:rPr>
          <w:rFonts w:asciiTheme="majorBidi" w:hAnsiTheme="majorBidi" w:cstheme="majorBidi"/>
          <w:b/>
          <w:bCs/>
          <w:sz w:val="36"/>
          <w:szCs w:val="36"/>
        </w:rPr>
      </w:pPr>
      <w:r>
        <w:rPr>
          <w:rFonts w:asciiTheme="majorBidi" w:hAnsiTheme="majorBidi" w:cstheme="majorBidi"/>
          <w:b/>
          <w:bCs/>
          <w:sz w:val="36"/>
          <w:szCs w:val="36"/>
        </w:rPr>
        <w:lastRenderedPageBreak/>
        <w:t>Socket.IO</w:t>
      </w:r>
    </w:p>
    <w:p w14:paraId="28428B03" w14:textId="77777777" w:rsidR="00454663" w:rsidRPr="001E2328" w:rsidRDefault="00454663" w:rsidP="001E2328">
      <w:pPr>
        <w:pStyle w:val="a3"/>
        <w:spacing w:line="240" w:lineRule="auto"/>
        <w:ind w:left="0" w:firstLine="960"/>
        <w:rPr>
          <w:rFonts w:asciiTheme="majorBidi" w:hAnsiTheme="majorBidi" w:cstheme="majorBidi" w:hint="cs"/>
          <w:sz w:val="32"/>
          <w:szCs w:val="32"/>
        </w:rPr>
      </w:pPr>
      <w:r>
        <w:rPr>
          <w:rFonts w:asciiTheme="majorBidi" w:hAnsiTheme="majorBidi" w:cstheme="majorBidi" w:hint="cs"/>
          <w:sz w:val="32"/>
          <w:szCs w:val="32"/>
          <w:cs/>
        </w:rPr>
        <w:t xml:space="preserve">เป็น </w:t>
      </w:r>
      <w:r>
        <w:rPr>
          <w:rFonts w:asciiTheme="majorBidi" w:hAnsiTheme="majorBidi" w:cstheme="majorBidi"/>
          <w:sz w:val="32"/>
          <w:szCs w:val="32"/>
        </w:rPr>
        <w:t>library</w:t>
      </w:r>
      <w:r w:rsidR="00A22AD9">
        <w:rPr>
          <w:rFonts w:asciiTheme="majorBidi" w:hAnsiTheme="majorBidi" w:cstheme="majorBidi"/>
          <w:sz w:val="32"/>
          <w:szCs w:val="32"/>
        </w:rPr>
        <w:t xml:space="preserve"> </w:t>
      </w:r>
      <w:r w:rsidR="00A22AD9">
        <w:rPr>
          <w:rFonts w:asciiTheme="majorBidi" w:hAnsiTheme="majorBidi" w:cstheme="majorBidi" w:hint="cs"/>
          <w:sz w:val="32"/>
          <w:szCs w:val="32"/>
          <w:cs/>
        </w:rPr>
        <w:t xml:space="preserve">สำหรับการทำ </w:t>
      </w:r>
      <w:r w:rsidR="00A22AD9">
        <w:rPr>
          <w:rFonts w:asciiTheme="majorBidi" w:hAnsiTheme="majorBidi" w:cstheme="majorBidi"/>
          <w:sz w:val="32"/>
          <w:szCs w:val="32"/>
        </w:rPr>
        <w:t xml:space="preserve">Web Socket </w:t>
      </w:r>
      <w:r w:rsidR="00A22AD9">
        <w:rPr>
          <w:rFonts w:asciiTheme="majorBidi" w:hAnsiTheme="majorBidi" w:cstheme="majorBidi" w:hint="cs"/>
          <w:sz w:val="32"/>
          <w:szCs w:val="32"/>
          <w:cs/>
        </w:rPr>
        <w:t xml:space="preserve">ที่ช่วยในการรับส่งข้อมูลผ่าน </w:t>
      </w:r>
      <w:r w:rsidR="00A22AD9">
        <w:rPr>
          <w:rFonts w:asciiTheme="majorBidi" w:hAnsiTheme="majorBidi" w:cstheme="majorBidi"/>
          <w:sz w:val="32"/>
          <w:szCs w:val="32"/>
        </w:rPr>
        <w:t xml:space="preserve">Web Socket </w:t>
      </w:r>
      <w:r w:rsidR="00A22AD9">
        <w:rPr>
          <w:rFonts w:asciiTheme="majorBidi" w:hAnsiTheme="majorBidi" w:cstheme="majorBidi" w:hint="cs"/>
          <w:sz w:val="32"/>
          <w:szCs w:val="32"/>
          <w:cs/>
        </w:rPr>
        <w:t>แบบ</w:t>
      </w:r>
      <w:r w:rsidR="009F24C1">
        <w:rPr>
          <w:rFonts w:asciiTheme="majorBidi" w:hAnsiTheme="majorBidi" w:cstheme="majorBidi" w:hint="cs"/>
          <w:sz w:val="32"/>
          <w:szCs w:val="32"/>
          <w:cs/>
        </w:rPr>
        <w:t xml:space="preserve"> </w:t>
      </w:r>
      <w:r w:rsidR="009F24C1">
        <w:rPr>
          <w:rFonts w:asciiTheme="majorBidi" w:hAnsiTheme="majorBidi" w:cstheme="majorBidi"/>
          <w:sz w:val="32"/>
          <w:szCs w:val="32"/>
        </w:rPr>
        <w:t>real</w:t>
      </w:r>
      <w:r w:rsidR="00742F69">
        <w:rPr>
          <w:rFonts w:asciiTheme="majorBidi" w:hAnsiTheme="majorBidi" w:cstheme="majorBidi"/>
          <w:sz w:val="32"/>
          <w:szCs w:val="32"/>
        </w:rPr>
        <w:t xml:space="preserve"> time</w:t>
      </w:r>
      <w:r w:rsidR="00F84A1F">
        <w:rPr>
          <w:rFonts w:asciiTheme="majorBidi" w:hAnsiTheme="majorBidi" w:cstheme="majorBidi" w:hint="cs"/>
          <w:sz w:val="32"/>
          <w:szCs w:val="32"/>
          <w:cs/>
        </w:rPr>
        <w:t xml:space="preserve">โดยจะใช้ทำงานร่วมกับ </w:t>
      </w:r>
      <w:r w:rsidR="00F84A1F">
        <w:rPr>
          <w:rFonts w:asciiTheme="majorBidi" w:hAnsiTheme="majorBidi" w:cstheme="majorBidi"/>
          <w:sz w:val="32"/>
          <w:szCs w:val="32"/>
        </w:rPr>
        <w:t xml:space="preserve">server </w:t>
      </w:r>
      <w:r w:rsidR="00F84A1F">
        <w:rPr>
          <w:rFonts w:asciiTheme="majorBidi" w:hAnsiTheme="majorBidi" w:cstheme="majorBidi" w:hint="cs"/>
          <w:sz w:val="32"/>
          <w:szCs w:val="32"/>
          <w:cs/>
        </w:rPr>
        <w:t xml:space="preserve">บน </w:t>
      </w:r>
      <w:r w:rsidR="00F84A1F">
        <w:rPr>
          <w:rFonts w:asciiTheme="majorBidi" w:hAnsiTheme="majorBidi" w:cstheme="majorBidi"/>
          <w:sz w:val="32"/>
          <w:szCs w:val="32"/>
        </w:rPr>
        <w:t>NodeJS</w:t>
      </w:r>
      <w:r w:rsidR="003D57C5">
        <w:rPr>
          <w:rFonts w:asciiTheme="majorBidi" w:hAnsiTheme="majorBidi" w:cstheme="majorBidi" w:hint="cs"/>
          <w:sz w:val="32"/>
          <w:szCs w:val="32"/>
          <w:cs/>
        </w:rPr>
        <w:t xml:space="preserve"> </w:t>
      </w:r>
      <w:r w:rsidR="000C57A6">
        <w:rPr>
          <w:rFonts w:asciiTheme="majorBidi" w:hAnsiTheme="majorBidi" w:cstheme="majorBidi" w:hint="cs"/>
          <w:sz w:val="32"/>
          <w:szCs w:val="32"/>
          <w:cs/>
        </w:rPr>
        <w:t xml:space="preserve">โดยตัว </w:t>
      </w:r>
      <w:r w:rsidR="000C57A6">
        <w:rPr>
          <w:rFonts w:asciiTheme="majorBidi" w:hAnsiTheme="majorBidi" w:cstheme="majorBidi"/>
          <w:sz w:val="32"/>
          <w:szCs w:val="32"/>
        </w:rPr>
        <w:t xml:space="preserve">client </w:t>
      </w:r>
      <w:r w:rsidR="00431710">
        <w:rPr>
          <w:rFonts w:asciiTheme="majorBidi" w:hAnsiTheme="majorBidi" w:cstheme="majorBidi" w:hint="cs"/>
          <w:sz w:val="32"/>
          <w:szCs w:val="32"/>
          <w:cs/>
        </w:rPr>
        <w:t xml:space="preserve">ที่จะเชื่อมต่อกับ </w:t>
      </w:r>
      <w:r w:rsidR="00431710">
        <w:rPr>
          <w:rFonts w:asciiTheme="majorBidi" w:hAnsiTheme="majorBidi" w:cstheme="majorBidi"/>
          <w:sz w:val="32"/>
          <w:szCs w:val="32"/>
        </w:rPr>
        <w:t xml:space="preserve">Web Socket </w:t>
      </w:r>
      <w:r w:rsidR="00431710">
        <w:rPr>
          <w:rFonts w:asciiTheme="majorBidi" w:hAnsiTheme="majorBidi" w:cstheme="majorBidi" w:hint="cs"/>
          <w:sz w:val="32"/>
          <w:szCs w:val="32"/>
          <w:cs/>
        </w:rPr>
        <w:t xml:space="preserve">จะทำการเชื่อมต่อโดยใช้ </w:t>
      </w:r>
      <w:r w:rsidR="00431710">
        <w:rPr>
          <w:rFonts w:asciiTheme="majorBidi" w:hAnsiTheme="majorBidi" w:cstheme="majorBidi"/>
          <w:sz w:val="32"/>
          <w:szCs w:val="32"/>
        </w:rPr>
        <w:t xml:space="preserve">HTTP long polling </w:t>
      </w:r>
      <w:r w:rsidR="00431710">
        <w:rPr>
          <w:rFonts w:asciiTheme="majorBidi" w:hAnsiTheme="majorBidi" w:cstheme="majorBidi" w:hint="cs"/>
          <w:sz w:val="32"/>
          <w:szCs w:val="32"/>
          <w:cs/>
        </w:rPr>
        <w:t xml:space="preserve">แทนหากไม่สามารถเชื่อมต่อกับ </w:t>
      </w:r>
      <w:r w:rsidR="00431710">
        <w:rPr>
          <w:rFonts w:asciiTheme="majorBidi" w:hAnsiTheme="majorBidi" w:cstheme="majorBidi"/>
          <w:sz w:val="32"/>
          <w:szCs w:val="32"/>
        </w:rPr>
        <w:t xml:space="preserve">Web Socket </w:t>
      </w:r>
      <w:r w:rsidR="00431710">
        <w:rPr>
          <w:rFonts w:asciiTheme="majorBidi" w:hAnsiTheme="majorBidi" w:cstheme="majorBidi" w:hint="cs"/>
          <w:sz w:val="32"/>
          <w:szCs w:val="32"/>
          <w:cs/>
        </w:rPr>
        <w:t xml:space="preserve">ได้ </w:t>
      </w:r>
      <w:r w:rsidR="00D0224A">
        <w:rPr>
          <w:rFonts w:asciiTheme="majorBidi" w:hAnsiTheme="majorBidi" w:cstheme="majorBidi" w:hint="cs"/>
          <w:sz w:val="32"/>
          <w:szCs w:val="32"/>
          <w:cs/>
        </w:rPr>
        <w:t xml:space="preserve">ตัว </w:t>
      </w:r>
      <w:r w:rsidR="00D0224A">
        <w:rPr>
          <w:rFonts w:asciiTheme="majorBidi" w:hAnsiTheme="majorBidi" w:cstheme="majorBidi"/>
          <w:sz w:val="32"/>
          <w:szCs w:val="32"/>
        </w:rPr>
        <w:t xml:space="preserve">WebSocket </w:t>
      </w:r>
      <w:r w:rsidR="00D0224A">
        <w:rPr>
          <w:rFonts w:asciiTheme="majorBidi" w:hAnsiTheme="majorBidi" w:cstheme="majorBidi" w:hint="cs"/>
          <w:sz w:val="32"/>
          <w:szCs w:val="32"/>
          <w:cs/>
        </w:rPr>
        <w:t>เองเป็นโปรโตคอลการสื่อสารแบบสองทาง</w:t>
      </w:r>
      <w:r w:rsidR="003657B3">
        <w:rPr>
          <w:rFonts w:asciiTheme="majorBidi" w:hAnsiTheme="majorBidi" w:cstheme="majorBidi" w:hint="cs"/>
          <w:sz w:val="32"/>
          <w:szCs w:val="32"/>
          <w:cs/>
        </w:rPr>
        <w:t>และสามารถรับส่งได้ในเวลาเดียวกัน</w:t>
      </w:r>
      <w:r w:rsidR="003657B3">
        <w:rPr>
          <w:rFonts w:asciiTheme="majorBidi" w:hAnsiTheme="majorBidi" w:cstheme="majorBidi"/>
          <w:sz w:val="32"/>
          <w:szCs w:val="32"/>
        </w:rPr>
        <w:t xml:space="preserve"> (full-duplex)</w:t>
      </w:r>
      <w:r w:rsidR="003657B3">
        <w:rPr>
          <w:rFonts w:asciiTheme="majorBidi" w:hAnsiTheme="majorBidi" w:cstheme="majorBidi" w:hint="cs"/>
          <w:sz w:val="32"/>
          <w:szCs w:val="32"/>
          <w:cs/>
        </w:rPr>
        <w:t xml:space="preserve"> และมี</w:t>
      </w:r>
      <w:r w:rsidR="003F021F">
        <w:rPr>
          <w:rFonts w:asciiTheme="majorBidi" w:hAnsiTheme="majorBidi" w:cstheme="majorBidi" w:hint="cs"/>
          <w:sz w:val="32"/>
          <w:szCs w:val="32"/>
          <w:cs/>
        </w:rPr>
        <w:t xml:space="preserve"> </w:t>
      </w:r>
      <w:r w:rsidR="003F021F">
        <w:rPr>
          <w:rFonts w:asciiTheme="majorBidi" w:hAnsiTheme="majorBidi" w:cstheme="majorBidi"/>
          <w:sz w:val="32"/>
          <w:szCs w:val="32"/>
        </w:rPr>
        <w:t xml:space="preserve">latency </w:t>
      </w:r>
      <w:r w:rsidR="003F021F">
        <w:rPr>
          <w:rFonts w:asciiTheme="majorBidi" w:hAnsiTheme="majorBidi" w:cstheme="majorBidi" w:hint="cs"/>
          <w:sz w:val="32"/>
          <w:szCs w:val="32"/>
          <w:cs/>
        </w:rPr>
        <w:t xml:space="preserve">ต่ำ </w:t>
      </w:r>
      <w:r w:rsidR="00C90C7B">
        <w:rPr>
          <w:rFonts w:asciiTheme="majorBidi" w:hAnsiTheme="majorBidi" w:cstheme="majorBidi" w:hint="cs"/>
          <w:sz w:val="32"/>
          <w:szCs w:val="32"/>
          <w:cs/>
        </w:rPr>
        <w:t>จึงทำให้เป็นสิ่งที่เหมาะสำหรับการทำ</w:t>
      </w:r>
      <w:r w:rsidR="001E2328">
        <w:rPr>
          <w:rFonts w:asciiTheme="majorBidi" w:hAnsiTheme="majorBidi" w:cstheme="majorBidi" w:hint="cs"/>
          <w:sz w:val="32"/>
          <w:szCs w:val="32"/>
          <w:cs/>
        </w:rPr>
        <w:t xml:space="preserve"> เว็บแอพพลิเคชั่นที่ต้องการการเชื่อมต่อการแสดงผลแบบ </w:t>
      </w:r>
      <w:r w:rsidR="001E2328">
        <w:rPr>
          <w:rFonts w:asciiTheme="majorBidi" w:hAnsiTheme="majorBidi" w:cstheme="majorBidi"/>
          <w:sz w:val="32"/>
          <w:szCs w:val="32"/>
        </w:rPr>
        <w:t>real time</w:t>
      </w:r>
    </w:p>
    <w:p w14:paraId="1BDBB78D" w14:textId="77777777" w:rsidR="007A0316" w:rsidRPr="007A0316" w:rsidRDefault="007A0316" w:rsidP="00733937">
      <w:pPr>
        <w:spacing w:after="0" w:line="240" w:lineRule="auto"/>
        <w:rPr>
          <w:rFonts w:asciiTheme="majorBidi" w:hAnsiTheme="majorBidi" w:cstheme="majorBidi" w:hint="cs"/>
          <w:b/>
          <w:bCs/>
          <w:sz w:val="32"/>
          <w:szCs w:val="32"/>
        </w:rPr>
      </w:pPr>
    </w:p>
    <w:p w14:paraId="571D5E4F" w14:textId="77777777" w:rsidR="00E07376" w:rsidRPr="009E5749" w:rsidRDefault="00E07376" w:rsidP="00982A26">
      <w:pPr>
        <w:spacing w:after="0" w:line="240" w:lineRule="auto"/>
        <w:rPr>
          <w:rFonts w:asciiTheme="majorBidi" w:hAnsiTheme="majorBidi" w:cstheme="majorBidi" w:hint="cs"/>
          <w:b/>
          <w:bCs/>
          <w:sz w:val="36"/>
          <w:szCs w:val="36"/>
          <w:cs/>
        </w:rPr>
      </w:pPr>
      <w:r>
        <w:rPr>
          <w:rFonts w:asciiTheme="majorBidi" w:hAnsiTheme="majorBidi" w:cstheme="majorBidi"/>
          <w:b/>
          <w:bCs/>
          <w:sz w:val="36"/>
          <w:szCs w:val="36"/>
        </w:rPr>
        <w:t>2</w:t>
      </w:r>
      <w:r>
        <w:rPr>
          <w:rFonts w:asciiTheme="majorBidi" w:hAnsiTheme="majorBidi" w:cstheme="majorBidi" w:hint="cs"/>
          <w:b/>
          <w:bCs/>
          <w:sz w:val="36"/>
          <w:szCs w:val="36"/>
          <w:cs/>
        </w:rPr>
        <w:t>.</w:t>
      </w:r>
      <w:r>
        <w:rPr>
          <w:rFonts w:asciiTheme="majorBidi" w:hAnsiTheme="majorBidi" w:cstheme="majorBidi"/>
          <w:b/>
          <w:bCs/>
          <w:sz w:val="36"/>
          <w:szCs w:val="36"/>
        </w:rPr>
        <w:t>2</w:t>
      </w:r>
      <w:r>
        <w:rPr>
          <w:rFonts w:asciiTheme="majorBidi" w:hAnsiTheme="majorBidi" w:cstheme="majorBidi" w:hint="cs"/>
          <w:b/>
          <w:bCs/>
          <w:sz w:val="36"/>
          <w:szCs w:val="36"/>
          <w:cs/>
        </w:rPr>
        <w:t xml:space="preserve"> งานวิจัยที่เกี่ยวข้อง</w:t>
      </w:r>
    </w:p>
    <w:p w14:paraId="1CB7DE7C" w14:textId="77777777" w:rsidR="00E07376" w:rsidRPr="005A39FF" w:rsidRDefault="00E07376" w:rsidP="00982A26">
      <w:pPr>
        <w:spacing w:after="0" w:line="240" w:lineRule="auto"/>
        <w:ind w:left="397"/>
        <w:rPr>
          <w:rFonts w:asciiTheme="majorBidi" w:hAnsiTheme="majorBidi" w:cstheme="majorBidi"/>
          <w:b/>
          <w:bCs/>
          <w:sz w:val="32"/>
          <w:szCs w:val="32"/>
        </w:rPr>
      </w:pPr>
      <w:r>
        <w:rPr>
          <w:rFonts w:asciiTheme="majorBidi" w:hAnsiTheme="majorBidi" w:cstheme="majorBidi"/>
          <w:b/>
          <w:bCs/>
          <w:sz w:val="32"/>
          <w:szCs w:val="32"/>
        </w:rPr>
        <w:t>2</w:t>
      </w:r>
      <w:r w:rsidRPr="005A39FF">
        <w:rPr>
          <w:rFonts w:asciiTheme="majorBidi" w:hAnsiTheme="majorBidi" w:cstheme="majorBidi" w:hint="cs"/>
          <w:b/>
          <w:bCs/>
          <w:sz w:val="32"/>
          <w:szCs w:val="32"/>
          <w:cs/>
        </w:rPr>
        <w:t>.</w:t>
      </w:r>
      <w:r>
        <w:rPr>
          <w:rFonts w:asciiTheme="majorBidi" w:hAnsiTheme="majorBidi" w:cstheme="majorBidi" w:hint="cs"/>
          <w:b/>
          <w:bCs/>
          <w:sz w:val="32"/>
          <w:szCs w:val="32"/>
          <w:cs/>
        </w:rPr>
        <w:t xml:space="preserve">2.1 </w:t>
      </w:r>
      <w:r w:rsidR="00B068A9">
        <w:rPr>
          <w:rFonts w:asciiTheme="majorBidi" w:hAnsiTheme="majorBidi" w:cstheme="majorBidi"/>
          <w:b/>
          <w:bCs/>
          <w:sz w:val="32"/>
          <w:szCs w:val="32"/>
        </w:rPr>
        <w:t>Design and implementation of Bridge Card Game Platform</w:t>
      </w:r>
    </w:p>
    <w:p w14:paraId="54DEF018" w14:textId="77777777" w:rsidR="00E07376" w:rsidRPr="009F070C" w:rsidRDefault="00B068A9" w:rsidP="00E12FC5">
      <w:pPr>
        <w:spacing w:after="400" w:line="240" w:lineRule="auto"/>
        <w:ind w:firstLine="879"/>
        <w:rPr>
          <w:rFonts w:ascii="Angsana New" w:hAnsi="Angsana New" w:cs="Angsana New"/>
          <w:sz w:val="32"/>
          <w:szCs w:val="32"/>
        </w:rPr>
      </w:pPr>
      <w:proofErr w:type="spellStart"/>
      <w:r w:rsidRPr="00B068A9">
        <w:rPr>
          <w:rFonts w:asciiTheme="majorBidi" w:hAnsiTheme="majorBidi" w:cs="Angsana New"/>
          <w:sz w:val="32"/>
          <w:szCs w:val="32"/>
        </w:rPr>
        <w:t>Lv</w:t>
      </w:r>
      <w:proofErr w:type="spellEnd"/>
      <w:r w:rsidRPr="00B068A9">
        <w:rPr>
          <w:rFonts w:asciiTheme="majorBidi" w:hAnsiTheme="majorBidi" w:cs="Angsana New"/>
          <w:sz w:val="32"/>
          <w:szCs w:val="32"/>
        </w:rPr>
        <w:t xml:space="preserve"> </w:t>
      </w:r>
      <w:proofErr w:type="spellStart"/>
      <w:r w:rsidRPr="00B068A9">
        <w:rPr>
          <w:rFonts w:asciiTheme="majorBidi" w:hAnsiTheme="majorBidi" w:cs="Angsana New"/>
          <w:sz w:val="32"/>
          <w:szCs w:val="32"/>
        </w:rPr>
        <w:t>Weihua</w:t>
      </w:r>
      <w:proofErr w:type="spellEnd"/>
      <w:r w:rsidRPr="00B068A9">
        <w:rPr>
          <w:rFonts w:asciiTheme="majorBidi" w:hAnsiTheme="majorBidi" w:cs="Angsana New"/>
          <w:sz w:val="32"/>
          <w:szCs w:val="32"/>
        </w:rPr>
        <w:t xml:space="preserve">, </w:t>
      </w:r>
      <w:proofErr w:type="spellStart"/>
      <w:r w:rsidRPr="00B068A9">
        <w:rPr>
          <w:rFonts w:asciiTheme="majorBidi" w:hAnsiTheme="majorBidi" w:cs="Angsana New"/>
          <w:sz w:val="32"/>
          <w:szCs w:val="32"/>
        </w:rPr>
        <w:t>Qiu</w:t>
      </w:r>
      <w:proofErr w:type="spellEnd"/>
      <w:r w:rsidRPr="00B068A9">
        <w:rPr>
          <w:rFonts w:asciiTheme="majorBidi" w:hAnsiTheme="majorBidi" w:cs="Angsana New"/>
          <w:sz w:val="32"/>
          <w:szCs w:val="32"/>
        </w:rPr>
        <w:t xml:space="preserve"> </w:t>
      </w:r>
      <w:proofErr w:type="spellStart"/>
      <w:r w:rsidRPr="00B068A9">
        <w:rPr>
          <w:rFonts w:asciiTheme="majorBidi" w:hAnsiTheme="majorBidi" w:cs="Angsana New"/>
          <w:sz w:val="32"/>
          <w:szCs w:val="32"/>
        </w:rPr>
        <w:t>HongKun</w:t>
      </w:r>
      <w:proofErr w:type="spellEnd"/>
      <w:r w:rsidRPr="00B068A9">
        <w:rPr>
          <w:rFonts w:asciiTheme="majorBidi" w:hAnsiTheme="majorBidi" w:cs="Angsana New"/>
          <w:sz w:val="32"/>
          <w:szCs w:val="32"/>
        </w:rPr>
        <w:t xml:space="preserve"> </w:t>
      </w:r>
      <w:r w:rsidRPr="00B068A9">
        <w:rPr>
          <w:rFonts w:asciiTheme="majorBidi" w:hAnsiTheme="majorBidi" w:cs="Angsana New"/>
          <w:sz w:val="32"/>
          <w:szCs w:val="32"/>
          <w:cs/>
        </w:rPr>
        <w:t xml:space="preserve">และ </w:t>
      </w:r>
      <w:r w:rsidRPr="00B068A9">
        <w:rPr>
          <w:rFonts w:asciiTheme="majorBidi" w:hAnsiTheme="majorBidi" w:cs="Angsana New"/>
          <w:sz w:val="32"/>
          <w:szCs w:val="32"/>
        </w:rPr>
        <w:t xml:space="preserve">Wang </w:t>
      </w:r>
      <w:proofErr w:type="spellStart"/>
      <w:r w:rsidRPr="00B068A9">
        <w:rPr>
          <w:rFonts w:asciiTheme="majorBidi" w:hAnsiTheme="majorBidi" w:cs="Angsana New"/>
          <w:sz w:val="32"/>
          <w:szCs w:val="32"/>
        </w:rPr>
        <w:t>Yajie</w:t>
      </w:r>
      <w:proofErr w:type="spellEnd"/>
      <w:r w:rsidRPr="00B068A9">
        <w:rPr>
          <w:rFonts w:asciiTheme="majorBidi" w:hAnsiTheme="majorBidi" w:cs="Angsana New"/>
          <w:sz w:val="32"/>
          <w:szCs w:val="32"/>
        </w:rPr>
        <w:t xml:space="preserve"> </w:t>
      </w:r>
      <w:r w:rsidRPr="00B068A9">
        <w:rPr>
          <w:rFonts w:asciiTheme="majorBidi" w:hAnsiTheme="majorBidi" w:cs="Angsana New"/>
          <w:sz w:val="32"/>
          <w:szCs w:val="32"/>
          <w:cs/>
        </w:rPr>
        <w:t>ได้ออกแบบเกมไพ่บริดจ์ออนไลน์ โดยเป็นเกมจ</w:t>
      </w:r>
      <w:r w:rsidR="00E14697">
        <w:rPr>
          <w:rFonts w:asciiTheme="majorBidi" w:hAnsiTheme="majorBidi" w:cs="Angsana New" w:hint="cs"/>
          <w:sz w:val="32"/>
          <w:szCs w:val="32"/>
          <w:cs/>
        </w:rPr>
        <w:t>ำ</w:t>
      </w:r>
      <w:r w:rsidRPr="00B068A9">
        <w:rPr>
          <w:rFonts w:asciiTheme="majorBidi" w:hAnsiTheme="majorBidi" w:cs="Angsana New"/>
          <w:sz w:val="32"/>
          <w:szCs w:val="32"/>
          <w:cs/>
        </w:rPr>
        <w:t xml:space="preserve">ลองการเล่นไพ่บริดจ์ให้ทุกขั้นตอน โดยใช้ </w:t>
      </w:r>
      <w:r w:rsidRPr="00B068A9">
        <w:rPr>
          <w:rFonts w:asciiTheme="majorBidi" w:hAnsiTheme="majorBidi" w:cs="Angsana New"/>
          <w:sz w:val="32"/>
          <w:szCs w:val="32"/>
        </w:rPr>
        <w:t xml:space="preserve">Microsoft Foundation Class Library </w:t>
      </w:r>
      <w:r w:rsidRPr="00B068A9">
        <w:rPr>
          <w:rFonts w:asciiTheme="majorBidi" w:hAnsiTheme="majorBidi" w:cs="Angsana New"/>
          <w:sz w:val="32"/>
          <w:szCs w:val="32"/>
          <w:cs/>
        </w:rPr>
        <w:t xml:space="preserve">ในการพัฒนาและใช้ </w:t>
      </w:r>
      <w:r w:rsidRPr="00B068A9">
        <w:rPr>
          <w:rFonts w:asciiTheme="majorBidi" w:hAnsiTheme="majorBidi" w:cs="Angsana New"/>
          <w:sz w:val="32"/>
          <w:szCs w:val="32"/>
        </w:rPr>
        <w:t xml:space="preserve">TCP/IP protocol </w:t>
      </w:r>
      <w:r w:rsidRPr="00B068A9">
        <w:rPr>
          <w:rFonts w:asciiTheme="majorBidi" w:hAnsiTheme="majorBidi" w:cs="Angsana New"/>
          <w:sz w:val="32"/>
          <w:szCs w:val="32"/>
          <w:cs/>
        </w:rPr>
        <w:t xml:space="preserve">ในการส่งข้อมูลจาก </w:t>
      </w:r>
      <w:r w:rsidRPr="00B068A9">
        <w:rPr>
          <w:rFonts w:asciiTheme="majorBidi" w:hAnsiTheme="majorBidi" w:cs="Angsana New"/>
          <w:sz w:val="32"/>
          <w:szCs w:val="32"/>
        </w:rPr>
        <w:t xml:space="preserve">client </w:t>
      </w:r>
      <w:r w:rsidRPr="00B068A9">
        <w:rPr>
          <w:rFonts w:asciiTheme="majorBidi" w:hAnsiTheme="majorBidi" w:cs="Angsana New"/>
          <w:sz w:val="32"/>
          <w:szCs w:val="32"/>
          <w:cs/>
        </w:rPr>
        <w:t>ไปยังตัวระบบ โดยระบบจะรับข้อความจากผู้เล่นท</w:t>
      </w:r>
      <w:r w:rsidR="00E14697">
        <w:rPr>
          <w:rFonts w:asciiTheme="majorBidi" w:hAnsiTheme="majorBidi" w:cs="Angsana New" w:hint="cs"/>
          <w:sz w:val="32"/>
          <w:szCs w:val="32"/>
          <w:cs/>
        </w:rPr>
        <w:t>ี่</w:t>
      </w:r>
      <w:r w:rsidRPr="00B068A9">
        <w:rPr>
          <w:rFonts w:asciiTheme="majorBidi" w:hAnsiTheme="majorBidi" w:cs="Angsana New"/>
          <w:sz w:val="32"/>
          <w:szCs w:val="32"/>
          <w:cs/>
        </w:rPr>
        <w:t>กาลังเล่นและ ส่งไปยังผู้เล่นคนอื่นๆทุกคนที่อยู่ในบอร์ดเดียวกัน หลังจากจบเกมข้อมูลการเล่นผลคะแนนและระบบจะค</w:t>
      </w:r>
      <w:r w:rsidR="00E14697">
        <w:rPr>
          <w:rFonts w:asciiTheme="majorBidi" w:hAnsiTheme="majorBidi" w:cs="Angsana New" w:hint="cs"/>
          <w:sz w:val="32"/>
          <w:szCs w:val="32"/>
          <w:cs/>
        </w:rPr>
        <w:t>ำ</w:t>
      </w:r>
      <w:r w:rsidRPr="00B068A9">
        <w:rPr>
          <w:rFonts w:asciiTheme="majorBidi" w:hAnsiTheme="majorBidi" w:cs="Angsana New"/>
          <w:sz w:val="32"/>
          <w:szCs w:val="32"/>
          <w:cs/>
        </w:rPr>
        <w:t>นวนคะแนนท</w:t>
      </w:r>
      <w:r w:rsidR="00E14697">
        <w:rPr>
          <w:rFonts w:asciiTheme="majorBidi" w:hAnsiTheme="majorBidi" w:cs="Angsana New" w:hint="cs"/>
          <w:sz w:val="32"/>
          <w:szCs w:val="32"/>
          <w:cs/>
        </w:rPr>
        <w:t>ี่</w:t>
      </w:r>
      <w:r w:rsidRPr="00B068A9">
        <w:rPr>
          <w:rFonts w:asciiTheme="majorBidi" w:hAnsiTheme="majorBidi" w:cs="Angsana New"/>
          <w:sz w:val="32"/>
          <w:szCs w:val="32"/>
          <w:cs/>
        </w:rPr>
        <w:t>ได้รับมา</w:t>
      </w:r>
      <w:r w:rsidR="00E14697">
        <w:rPr>
          <w:rFonts w:asciiTheme="majorBidi" w:hAnsiTheme="majorBidi" w:cs="Angsana New" w:hint="cs"/>
          <w:sz w:val="32"/>
          <w:szCs w:val="32"/>
          <w:cs/>
        </w:rPr>
        <w:t xml:space="preserve"> </w:t>
      </w:r>
      <w:r w:rsidRPr="00B068A9">
        <w:rPr>
          <w:rFonts w:asciiTheme="majorBidi" w:hAnsiTheme="majorBidi" w:cs="Angsana New"/>
          <w:sz w:val="32"/>
          <w:szCs w:val="32"/>
          <w:cs/>
        </w:rPr>
        <w:t>ท</w:t>
      </w:r>
      <w:r w:rsidR="00E14697">
        <w:rPr>
          <w:rFonts w:asciiTheme="majorBidi" w:hAnsiTheme="majorBidi" w:cs="Angsana New" w:hint="cs"/>
          <w:sz w:val="32"/>
          <w:szCs w:val="32"/>
          <w:cs/>
        </w:rPr>
        <w:t>ำ</w:t>
      </w:r>
      <w:r w:rsidRPr="00B068A9">
        <w:rPr>
          <w:rFonts w:asciiTheme="majorBidi" w:hAnsiTheme="majorBidi" w:cs="Angsana New"/>
          <w:sz w:val="32"/>
          <w:szCs w:val="32"/>
          <w:cs/>
        </w:rPr>
        <w:t>ให้สามารถลดความผิดพลาดจากการกรอกคะแนนโดยใช้บุคคลและช่วยเพิ่มความรวดเร็วใน การด</w:t>
      </w:r>
      <w:r w:rsidR="00E14697">
        <w:rPr>
          <w:rFonts w:asciiTheme="majorBidi" w:hAnsiTheme="majorBidi" w:cs="Angsana New" w:hint="cs"/>
          <w:sz w:val="32"/>
          <w:szCs w:val="32"/>
          <w:cs/>
        </w:rPr>
        <w:t>ำ</w:t>
      </w:r>
      <w:r w:rsidRPr="00B068A9">
        <w:rPr>
          <w:rFonts w:asciiTheme="majorBidi" w:hAnsiTheme="majorBidi" w:cs="Angsana New"/>
          <w:sz w:val="32"/>
          <w:szCs w:val="32"/>
          <w:cs/>
        </w:rPr>
        <w:t>เนินการในแต่ละเกมได้</w:t>
      </w:r>
      <w:r>
        <w:rPr>
          <w:rFonts w:asciiTheme="majorBidi" w:hAnsiTheme="majorBidi" w:cs="Angsana New"/>
          <w:sz w:val="32"/>
          <w:szCs w:val="32"/>
        </w:rPr>
        <w:t xml:space="preserve"> </w:t>
      </w:r>
      <w:r w:rsidRPr="00B068A9">
        <w:rPr>
          <w:rFonts w:asciiTheme="majorBidi" w:hAnsiTheme="majorBidi" w:cs="Angsana New"/>
          <w:sz w:val="32"/>
          <w:szCs w:val="32"/>
          <w:cs/>
        </w:rPr>
        <w:t>ระบบท</w:t>
      </w:r>
      <w:r w:rsidR="00E14697">
        <w:rPr>
          <w:rFonts w:asciiTheme="majorBidi" w:hAnsiTheme="majorBidi" w:cs="Angsana New" w:hint="cs"/>
          <w:sz w:val="32"/>
          <w:szCs w:val="32"/>
          <w:cs/>
        </w:rPr>
        <w:t>ี่</w:t>
      </w:r>
      <w:r w:rsidRPr="00B068A9">
        <w:rPr>
          <w:rFonts w:asciiTheme="majorBidi" w:hAnsiTheme="majorBidi" w:cs="Angsana New"/>
          <w:sz w:val="32"/>
          <w:szCs w:val="32"/>
          <w:cs/>
        </w:rPr>
        <w:t xml:space="preserve"> </w:t>
      </w:r>
      <w:proofErr w:type="spellStart"/>
      <w:r w:rsidRPr="00B068A9">
        <w:rPr>
          <w:rFonts w:asciiTheme="majorBidi" w:hAnsiTheme="majorBidi" w:cs="Angsana New"/>
          <w:sz w:val="32"/>
          <w:szCs w:val="32"/>
        </w:rPr>
        <w:t>Lv</w:t>
      </w:r>
      <w:proofErr w:type="spellEnd"/>
      <w:r w:rsidRPr="00B068A9">
        <w:rPr>
          <w:rFonts w:asciiTheme="majorBidi" w:hAnsiTheme="majorBidi" w:cs="Angsana New"/>
          <w:sz w:val="32"/>
          <w:szCs w:val="32"/>
        </w:rPr>
        <w:t xml:space="preserve"> </w:t>
      </w:r>
      <w:proofErr w:type="spellStart"/>
      <w:r w:rsidRPr="00B068A9">
        <w:rPr>
          <w:rFonts w:asciiTheme="majorBidi" w:hAnsiTheme="majorBidi" w:cs="Angsana New"/>
          <w:sz w:val="32"/>
          <w:szCs w:val="32"/>
        </w:rPr>
        <w:t>Weihua</w:t>
      </w:r>
      <w:proofErr w:type="spellEnd"/>
      <w:r w:rsidRPr="00B068A9">
        <w:rPr>
          <w:rFonts w:asciiTheme="majorBidi" w:hAnsiTheme="majorBidi" w:cs="Angsana New"/>
          <w:sz w:val="32"/>
          <w:szCs w:val="32"/>
        </w:rPr>
        <w:t xml:space="preserve">, </w:t>
      </w:r>
      <w:proofErr w:type="spellStart"/>
      <w:r w:rsidRPr="00B068A9">
        <w:rPr>
          <w:rFonts w:asciiTheme="majorBidi" w:hAnsiTheme="majorBidi" w:cs="Angsana New"/>
          <w:sz w:val="32"/>
          <w:szCs w:val="32"/>
        </w:rPr>
        <w:t>Qiu</w:t>
      </w:r>
      <w:proofErr w:type="spellEnd"/>
      <w:r w:rsidRPr="00B068A9">
        <w:rPr>
          <w:rFonts w:asciiTheme="majorBidi" w:hAnsiTheme="majorBidi" w:cs="Angsana New"/>
          <w:sz w:val="32"/>
          <w:szCs w:val="32"/>
        </w:rPr>
        <w:t xml:space="preserve"> </w:t>
      </w:r>
      <w:proofErr w:type="spellStart"/>
      <w:r w:rsidRPr="00B068A9">
        <w:rPr>
          <w:rFonts w:asciiTheme="majorBidi" w:hAnsiTheme="majorBidi" w:cs="Angsana New"/>
          <w:sz w:val="32"/>
          <w:szCs w:val="32"/>
        </w:rPr>
        <w:t>HongKun</w:t>
      </w:r>
      <w:proofErr w:type="spellEnd"/>
      <w:r w:rsidRPr="00B068A9">
        <w:rPr>
          <w:rFonts w:asciiTheme="majorBidi" w:hAnsiTheme="majorBidi" w:cs="Angsana New"/>
          <w:sz w:val="32"/>
          <w:szCs w:val="32"/>
        </w:rPr>
        <w:t xml:space="preserve"> </w:t>
      </w:r>
      <w:r w:rsidRPr="00B068A9">
        <w:rPr>
          <w:rFonts w:asciiTheme="majorBidi" w:hAnsiTheme="majorBidi" w:cs="Angsana New"/>
          <w:sz w:val="32"/>
          <w:szCs w:val="32"/>
          <w:cs/>
        </w:rPr>
        <w:t xml:space="preserve">และ </w:t>
      </w:r>
      <w:r w:rsidRPr="00B068A9">
        <w:rPr>
          <w:rFonts w:asciiTheme="majorBidi" w:hAnsiTheme="majorBidi" w:cs="Angsana New"/>
          <w:sz w:val="32"/>
          <w:szCs w:val="32"/>
        </w:rPr>
        <w:t xml:space="preserve">Wang </w:t>
      </w:r>
      <w:proofErr w:type="spellStart"/>
      <w:r w:rsidRPr="00B068A9">
        <w:rPr>
          <w:rFonts w:asciiTheme="majorBidi" w:hAnsiTheme="majorBidi" w:cs="Angsana New"/>
          <w:sz w:val="32"/>
          <w:szCs w:val="32"/>
        </w:rPr>
        <w:t>Yajie</w:t>
      </w:r>
      <w:proofErr w:type="spellEnd"/>
      <w:r w:rsidRPr="00B068A9">
        <w:rPr>
          <w:rFonts w:asciiTheme="majorBidi" w:hAnsiTheme="majorBidi" w:cs="Angsana New"/>
          <w:sz w:val="32"/>
          <w:szCs w:val="32"/>
        </w:rPr>
        <w:t xml:space="preserve"> </w:t>
      </w:r>
      <w:r w:rsidRPr="00B068A9">
        <w:rPr>
          <w:rFonts w:asciiTheme="majorBidi" w:hAnsiTheme="majorBidi" w:cs="Angsana New"/>
          <w:sz w:val="32"/>
          <w:szCs w:val="32"/>
          <w:cs/>
        </w:rPr>
        <w:t>ได้ออกแบบมานั้น สามารถใช</w:t>
      </w:r>
      <w:r w:rsidR="00E14697">
        <w:rPr>
          <w:rFonts w:asciiTheme="majorBidi" w:hAnsiTheme="majorBidi" w:cs="Angsana New" w:hint="cs"/>
          <w:sz w:val="32"/>
          <w:szCs w:val="32"/>
          <w:cs/>
        </w:rPr>
        <w:t>้</w:t>
      </w:r>
      <w:r w:rsidRPr="00B068A9">
        <w:rPr>
          <w:rFonts w:asciiTheme="majorBidi" w:hAnsiTheme="majorBidi" w:cs="Angsana New"/>
          <w:sz w:val="32"/>
          <w:szCs w:val="32"/>
          <w:cs/>
        </w:rPr>
        <w:t xml:space="preserve">งานในการเล่นไพ่ บริดจ์แบบหลายผู้เล่นได้แต่ขาดระบบในส่วนของการจัดการการแข่งขัน และตัว </w:t>
      </w:r>
      <w:r w:rsidRPr="00B068A9">
        <w:rPr>
          <w:rFonts w:asciiTheme="majorBidi" w:hAnsiTheme="majorBidi" w:cs="Angsana New"/>
          <w:sz w:val="32"/>
          <w:szCs w:val="32"/>
        </w:rPr>
        <w:t xml:space="preserve">framework </w:t>
      </w:r>
      <w:r w:rsidRPr="00B068A9">
        <w:rPr>
          <w:rFonts w:asciiTheme="majorBidi" w:hAnsiTheme="majorBidi" w:cs="Angsana New"/>
          <w:sz w:val="32"/>
          <w:szCs w:val="32"/>
          <w:cs/>
        </w:rPr>
        <w:t xml:space="preserve">ที่ใช้นั้นเป็น </w:t>
      </w:r>
      <w:r w:rsidRPr="00B068A9">
        <w:rPr>
          <w:rFonts w:asciiTheme="majorBidi" w:hAnsiTheme="majorBidi" w:cs="Angsana New"/>
          <w:sz w:val="32"/>
          <w:szCs w:val="32"/>
        </w:rPr>
        <w:t xml:space="preserve">framework </w:t>
      </w:r>
      <w:r w:rsidRPr="00B068A9">
        <w:rPr>
          <w:rFonts w:asciiTheme="majorBidi" w:hAnsiTheme="majorBidi" w:cs="Angsana New"/>
          <w:sz w:val="32"/>
          <w:szCs w:val="32"/>
          <w:cs/>
        </w:rPr>
        <w:t>สาหรับพัฒนา</w:t>
      </w:r>
      <w:r w:rsidRPr="009F070C">
        <w:rPr>
          <w:rFonts w:ascii="Angsana New" w:hAnsi="Angsana New" w:cs="Angsana New"/>
          <w:sz w:val="32"/>
          <w:szCs w:val="32"/>
          <w:cs/>
        </w:rPr>
        <w:t xml:space="preserve">โปรแกรมบนระบบปฏิบัติการ </w:t>
      </w:r>
      <w:r w:rsidRPr="009F070C">
        <w:rPr>
          <w:rFonts w:ascii="Angsana New" w:hAnsi="Angsana New" w:cs="Angsana New"/>
          <w:sz w:val="32"/>
          <w:szCs w:val="32"/>
        </w:rPr>
        <w:t xml:space="preserve">Windows </w:t>
      </w:r>
      <w:r w:rsidRPr="009F070C">
        <w:rPr>
          <w:rFonts w:ascii="Angsana New" w:hAnsi="Angsana New" w:cs="Angsana New"/>
          <w:sz w:val="32"/>
          <w:szCs w:val="32"/>
          <w:cs/>
        </w:rPr>
        <w:t xml:space="preserve">เท่านั้น </w:t>
      </w:r>
      <w:r w:rsidRPr="009F070C">
        <w:rPr>
          <w:rFonts w:ascii="Angsana New" w:hAnsi="Angsana New" w:cs="Angsana New"/>
          <w:sz w:val="32"/>
          <w:szCs w:val="32"/>
        </w:rPr>
        <w:t>2</w:t>
      </w:r>
    </w:p>
    <w:p w14:paraId="07ADB9A4" w14:textId="77777777" w:rsidR="00681757" w:rsidRPr="009F070C" w:rsidRDefault="00681757" w:rsidP="00982A26">
      <w:pPr>
        <w:spacing w:after="0" w:line="240" w:lineRule="auto"/>
        <w:ind w:left="397"/>
        <w:rPr>
          <w:rFonts w:ascii="Angsana New" w:hAnsi="Angsana New" w:cs="Angsana New"/>
          <w:b/>
          <w:bCs/>
          <w:sz w:val="32"/>
          <w:szCs w:val="32"/>
        </w:rPr>
      </w:pPr>
      <w:r w:rsidRPr="009F070C">
        <w:rPr>
          <w:rFonts w:ascii="Angsana New" w:hAnsi="Angsana New" w:cs="Angsana New"/>
          <w:b/>
          <w:bCs/>
          <w:sz w:val="32"/>
          <w:szCs w:val="32"/>
        </w:rPr>
        <w:t>2</w:t>
      </w:r>
      <w:r w:rsidRPr="009F070C">
        <w:rPr>
          <w:rFonts w:ascii="Angsana New" w:hAnsi="Angsana New" w:cs="Angsana New" w:hint="cs"/>
          <w:b/>
          <w:bCs/>
          <w:sz w:val="32"/>
          <w:szCs w:val="32"/>
          <w:cs/>
        </w:rPr>
        <w:t>.2.</w:t>
      </w:r>
      <w:r w:rsidRPr="009F070C">
        <w:rPr>
          <w:rFonts w:ascii="Angsana New" w:hAnsi="Angsana New" w:cs="Angsana New"/>
          <w:b/>
          <w:bCs/>
          <w:sz w:val="32"/>
          <w:szCs w:val="32"/>
        </w:rPr>
        <w:t>2</w:t>
      </w:r>
      <w:r w:rsidRPr="009F070C">
        <w:rPr>
          <w:rFonts w:ascii="Angsana New" w:hAnsi="Angsana New" w:cs="Angsana New" w:hint="cs"/>
          <w:b/>
          <w:bCs/>
          <w:sz w:val="32"/>
          <w:szCs w:val="32"/>
          <w:cs/>
        </w:rPr>
        <w:t xml:space="preserve"> </w:t>
      </w:r>
      <w:r w:rsidRPr="009F070C">
        <w:rPr>
          <w:rFonts w:ascii="Angsana New" w:hAnsi="Angsana New" w:cs="Angsana New"/>
          <w:b/>
          <w:bCs/>
          <w:sz w:val="32"/>
          <w:szCs w:val="32"/>
        </w:rPr>
        <w:t>Performance Optimization Techniques for ReactJS</w:t>
      </w:r>
    </w:p>
    <w:p w14:paraId="2EB771CA" w14:textId="77777777" w:rsidR="00681757" w:rsidRPr="009F070C" w:rsidRDefault="00681757" w:rsidP="00E12FC5">
      <w:pPr>
        <w:spacing w:after="400" w:line="240" w:lineRule="auto"/>
        <w:ind w:firstLine="879"/>
        <w:rPr>
          <w:rFonts w:ascii="Angsana New" w:hAnsi="Angsana New" w:cs="Angsana New"/>
          <w:sz w:val="32"/>
          <w:szCs w:val="32"/>
        </w:rPr>
      </w:pPr>
      <w:r w:rsidRPr="009F070C">
        <w:rPr>
          <w:rFonts w:ascii="Angsana New" w:hAnsi="Angsana New" w:cs="Angsana New"/>
          <w:sz w:val="32"/>
          <w:szCs w:val="32"/>
        </w:rPr>
        <w:t xml:space="preserve">Arshad Javeed </w:t>
      </w:r>
      <w:r w:rsidRPr="009F070C">
        <w:rPr>
          <w:rFonts w:ascii="Angsana New" w:hAnsi="Angsana New" w:cs="Angsana New"/>
          <w:sz w:val="32"/>
          <w:szCs w:val="32"/>
          <w:cs/>
        </w:rPr>
        <w:t>ได้เสนอวิธีการเพ</w:t>
      </w:r>
      <w:r w:rsidRPr="009F070C">
        <w:rPr>
          <w:rFonts w:ascii="Angsana New" w:hAnsi="Angsana New" w:cs="Angsana New" w:hint="cs"/>
          <w:sz w:val="32"/>
          <w:szCs w:val="32"/>
          <w:cs/>
        </w:rPr>
        <w:t>ิ่</w:t>
      </w:r>
      <w:r w:rsidRPr="009F070C">
        <w:rPr>
          <w:rFonts w:ascii="Angsana New" w:hAnsi="Angsana New" w:cs="Angsana New"/>
          <w:sz w:val="32"/>
          <w:szCs w:val="32"/>
          <w:cs/>
        </w:rPr>
        <w:t>มประสิทธิภาพของเว็บแอพพล</w:t>
      </w:r>
      <w:r w:rsidRPr="009F070C">
        <w:rPr>
          <w:rFonts w:ascii="Angsana New" w:hAnsi="Angsana New" w:cs="Angsana New" w:hint="cs"/>
          <w:sz w:val="32"/>
          <w:szCs w:val="32"/>
          <w:cs/>
        </w:rPr>
        <w:t>ิเคชั่นที่</w:t>
      </w:r>
      <w:r w:rsidRPr="009F070C">
        <w:rPr>
          <w:rFonts w:ascii="Angsana New" w:hAnsi="Angsana New" w:cs="Angsana New"/>
          <w:sz w:val="32"/>
          <w:szCs w:val="32"/>
          <w:cs/>
        </w:rPr>
        <w:t xml:space="preserve">เขียนด้วย </w:t>
      </w:r>
      <w:r w:rsidRPr="009F070C">
        <w:rPr>
          <w:rFonts w:ascii="Angsana New" w:hAnsi="Angsana New" w:cs="Angsana New"/>
          <w:sz w:val="32"/>
          <w:szCs w:val="32"/>
        </w:rPr>
        <w:t xml:space="preserve">React </w:t>
      </w:r>
      <w:r w:rsidRPr="009F070C">
        <w:rPr>
          <w:rFonts w:ascii="Angsana New" w:hAnsi="Angsana New" w:cs="Angsana New"/>
          <w:sz w:val="32"/>
          <w:szCs w:val="32"/>
          <w:cs/>
        </w:rPr>
        <w:t xml:space="preserve">โดยการแยก </w:t>
      </w:r>
      <w:r w:rsidRPr="009F070C">
        <w:rPr>
          <w:rFonts w:ascii="Angsana New" w:hAnsi="Angsana New" w:cs="Angsana New"/>
          <w:sz w:val="32"/>
          <w:szCs w:val="32"/>
        </w:rPr>
        <w:t xml:space="preserve">component </w:t>
      </w:r>
      <w:r w:rsidRPr="009F070C">
        <w:rPr>
          <w:rFonts w:ascii="Angsana New" w:hAnsi="Angsana New" w:cs="Angsana New"/>
          <w:sz w:val="32"/>
          <w:szCs w:val="32"/>
          <w:cs/>
        </w:rPr>
        <w:t xml:space="preserve">ออกเป็น </w:t>
      </w:r>
      <w:r w:rsidRPr="009F070C">
        <w:rPr>
          <w:rFonts w:ascii="Angsana New" w:hAnsi="Angsana New" w:cs="Angsana New"/>
          <w:sz w:val="32"/>
          <w:szCs w:val="32"/>
        </w:rPr>
        <w:t xml:space="preserve">component </w:t>
      </w:r>
      <w:r w:rsidRPr="009F070C">
        <w:rPr>
          <w:rFonts w:ascii="Angsana New" w:hAnsi="Angsana New" w:cs="Angsana New"/>
          <w:sz w:val="32"/>
          <w:szCs w:val="32"/>
          <w:cs/>
        </w:rPr>
        <w:t xml:space="preserve">ย่อยและย้าย </w:t>
      </w:r>
      <w:r w:rsidRPr="009F070C">
        <w:rPr>
          <w:rFonts w:ascii="Angsana New" w:hAnsi="Angsana New" w:cs="Angsana New"/>
          <w:sz w:val="32"/>
          <w:szCs w:val="32"/>
        </w:rPr>
        <w:t xml:space="preserve">state </w:t>
      </w:r>
      <w:r w:rsidRPr="009F070C">
        <w:rPr>
          <w:rFonts w:ascii="Angsana New" w:hAnsi="Angsana New" w:cs="Angsana New"/>
          <w:sz w:val="32"/>
          <w:szCs w:val="32"/>
          <w:cs/>
        </w:rPr>
        <w:t>ที่ส</w:t>
      </w:r>
      <w:r w:rsidRPr="009F070C">
        <w:rPr>
          <w:rFonts w:ascii="Angsana New" w:hAnsi="Angsana New" w:cs="Angsana New" w:hint="cs"/>
          <w:sz w:val="32"/>
          <w:szCs w:val="32"/>
          <w:cs/>
        </w:rPr>
        <w:t xml:space="preserve">ำคัญ </w:t>
      </w:r>
      <w:r w:rsidRPr="009F070C">
        <w:rPr>
          <w:rFonts w:ascii="Angsana New" w:hAnsi="Angsana New" w:cs="Angsana New"/>
          <w:sz w:val="32"/>
          <w:szCs w:val="32"/>
          <w:cs/>
        </w:rPr>
        <w:t xml:space="preserve">ออกไปตามแต่ละ </w:t>
      </w:r>
      <w:r w:rsidRPr="009F070C">
        <w:rPr>
          <w:rFonts w:ascii="Angsana New" w:hAnsi="Angsana New" w:cs="Angsana New"/>
          <w:sz w:val="32"/>
          <w:szCs w:val="32"/>
        </w:rPr>
        <w:t xml:space="preserve">component </w:t>
      </w:r>
      <w:r w:rsidRPr="009F070C">
        <w:rPr>
          <w:rFonts w:ascii="Angsana New" w:hAnsi="Angsana New" w:cs="Angsana New"/>
          <w:sz w:val="32"/>
          <w:szCs w:val="32"/>
          <w:cs/>
        </w:rPr>
        <w:t>เพื่อลด จ</w:t>
      </w:r>
      <w:r w:rsidRPr="009F070C">
        <w:rPr>
          <w:rFonts w:ascii="Angsana New" w:hAnsi="Angsana New" w:cs="Angsana New" w:hint="cs"/>
          <w:sz w:val="32"/>
          <w:szCs w:val="32"/>
          <w:cs/>
        </w:rPr>
        <w:t>ำ</w:t>
      </w:r>
      <w:r w:rsidRPr="009F070C">
        <w:rPr>
          <w:rFonts w:ascii="Angsana New" w:hAnsi="Angsana New" w:cs="Angsana New"/>
          <w:sz w:val="32"/>
          <w:szCs w:val="32"/>
          <w:cs/>
        </w:rPr>
        <w:t xml:space="preserve">นวน </w:t>
      </w:r>
      <w:r w:rsidRPr="009F070C">
        <w:rPr>
          <w:rFonts w:ascii="Angsana New" w:hAnsi="Angsana New" w:cs="Angsana New"/>
          <w:sz w:val="32"/>
          <w:szCs w:val="32"/>
        </w:rPr>
        <w:t xml:space="preserve">state </w:t>
      </w:r>
      <w:r w:rsidRPr="009F070C">
        <w:rPr>
          <w:rFonts w:ascii="Angsana New" w:hAnsi="Angsana New" w:cs="Angsana New"/>
          <w:sz w:val="32"/>
          <w:szCs w:val="32"/>
          <w:cs/>
        </w:rPr>
        <w:t xml:space="preserve">ใน </w:t>
      </w:r>
      <w:r w:rsidRPr="009F070C">
        <w:rPr>
          <w:rFonts w:ascii="Angsana New" w:hAnsi="Angsana New" w:cs="Angsana New"/>
          <w:sz w:val="32"/>
          <w:szCs w:val="32"/>
        </w:rPr>
        <w:t xml:space="preserve">component </w:t>
      </w:r>
      <w:r w:rsidRPr="009F070C">
        <w:rPr>
          <w:rFonts w:ascii="Angsana New" w:hAnsi="Angsana New" w:cs="Angsana New"/>
          <w:sz w:val="32"/>
          <w:szCs w:val="32"/>
          <w:cs/>
        </w:rPr>
        <w:t>หลัก ท</w:t>
      </w:r>
      <w:r w:rsidRPr="009F070C">
        <w:rPr>
          <w:rFonts w:ascii="Angsana New" w:hAnsi="Angsana New" w:cs="Angsana New" w:hint="cs"/>
          <w:sz w:val="32"/>
          <w:szCs w:val="32"/>
          <w:cs/>
        </w:rPr>
        <w:t>ำ</w:t>
      </w:r>
      <w:r w:rsidRPr="009F070C">
        <w:rPr>
          <w:rFonts w:ascii="Angsana New" w:hAnsi="Angsana New" w:cs="Angsana New"/>
          <w:sz w:val="32"/>
          <w:szCs w:val="32"/>
          <w:cs/>
        </w:rPr>
        <w:t xml:space="preserve">ให้เกิดการอัพเดทแค่ตัว </w:t>
      </w:r>
      <w:r w:rsidRPr="009F070C">
        <w:rPr>
          <w:rFonts w:ascii="Angsana New" w:hAnsi="Angsana New" w:cs="Angsana New"/>
          <w:sz w:val="32"/>
          <w:szCs w:val="32"/>
        </w:rPr>
        <w:t xml:space="preserve">component </w:t>
      </w:r>
      <w:r w:rsidRPr="009F070C">
        <w:rPr>
          <w:rFonts w:ascii="Angsana New" w:hAnsi="Angsana New" w:cs="Angsana New"/>
          <w:sz w:val="32"/>
          <w:szCs w:val="32"/>
          <w:cs/>
        </w:rPr>
        <w:t>ย่อยเท่า</w:t>
      </w:r>
      <w:r w:rsidRPr="009F070C">
        <w:rPr>
          <w:rFonts w:ascii="Angsana New" w:hAnsi="Angsana New" w:cs="Angsana New" w:hint="cs"/>
          <w:sz w:val="32"/>
          <w:szCs w:val="32"/>
          <w:cs/>
        </w:rPr>
        <w:t>นั้น</w:t>
      </w:r>
      <w:r w:rsidRPr="009F070C">
        <w:rPr>
          <w:rFonts w:ascii="Angsana New" w:hAnsi="Angsana New" w:cs="Angsana New"/>
          <w:sz w:val="32"/>
          <w:szCs w:val="32"/>
          <w:cs/>
        </w:rPr>
        <w:t xml:space="preserve"> และควรอัพเดท </w:t>
      </w:r>
      <w:r w:rsidRPr="009F070C">
        <w:rPr>
          <w:rFonts w:ascii="Angsana New" w:hAnsi="Angsana New" w:cs="Angsana New"/>
          <w:sz w:val="32"/>
          <w:szCs w:val="32"/>
        </w:rPr>
        <w:t xml:space="preserve">component </w:t>
      </w:r>
      <w:r w:rsidRPr="009F070C">
        <w:rPr>
          <w:rFonts w:ascii="Angsana New" w:hAnsi="Angsana New" w:cs="Angsana New"/>
          <w:sz w:val="32"/>
          <w:szCs w:val="32"/>
          <w:cs/>
        </w:rPr>
        <w:t>เม</w:t>
      </w:r>
      <w:r w:rsidRPr="009F070C">
        <w:rPr>
          <w:rFonts w:ascii="Angsana New" w:hAnsi="Angsana New" w:cs="Angsana New" w:hint="cs"/>
          <w:sz w:val="32"/>
          <w:szCs w:val="32"/>
          <w:cs/>
        </w:rPr>
        <w:t>ื่อ</w:t>
      </w:r>
      <w:r w:rsidRPr="009F070C">
        <w:rPr>
          <w:rFonts w:ascii="Angsana New" w:hAnsi="Angsana New" w:cs="Angsana New"/>
          <w:sz w:val="32"/>
          <w:szCs w:val="32"/>
          <w:cs/>
        </w:rPr>
        <w:t xml:space="preserve"> มีการเปลี่ยนแปลงของข้อมูลที่จ</w:t>
      </w:r>
      <w:r w:rsidRPr="009F070C">
        <w:rPr>
          <w:rFonts w:ascii="Angsana New" w:hAnsi="Angsana New" w:cs="Angsana New" w:hint="cs"/>
          <w:sz w:val="32"/>
          <w:szCs w:val="32"/>
          <w:cs/>
        </w:rPr>
        <w:t>ำ</w:t>
      </w:r>
      <w:r w:rsidRPr="009F070C">
        <w:rPr>
          <w:rFonts w:ascii="Angsana New" w:hAnsi="Angsana New" w:cs="Angsana New"/>
          <w:sz w:val="32"/>
          <w:szCs w:val="32"/>
          <w:cs/>
        </w:rPr>
        <w:t>เป็นเท</w:t>
      </w:r>
      <w:r w:rsidRPr="009F070C">
        <w:rPr>
          <w:rFonts w:ascii="Angsana New" w:hAnsi="Angsana New" w:cs="Angsana New" w:hint="cs"/>
          <w:sz w:val="32"/>
          <w:szCs w:val="32"/>
          <w:cs/>
        </w:rPr>
        <w:t>่</w:t>
      </w:r>
      <w:r w:rsidRPr="009F070C">
        <w:rPr>
          <w:rFonts w:ascii="Angsana New" w:hAnsi="Angsana New" w:cs="Angsana New"/>
          <w:sz w:val="32"/>
          <w:szCs w:val="32"/>
          <w:cs/>
        </w:rPr>
        <w:t>า</w:t>
      </w:r>
      <w:r w:rsidRPr="009F070C">
        <w:rPr>
          <w:rFonts w:ascii="Angsana New" w:hAnsi="Angsana New" w:cs="Angsana New" w:hint="cs"/>
          <w:sz w:val="32"/>
          <w:szCs w:val="32"/>
          <w:cs/>
        </w:rPr>
        <w:t>นั้น</w:t>
      </w:r>
      <w:r w:rsidRPr="009F070C">
        <w:rPr>
          <w:rFonts w:ascii="Angsana New" w:hAnsi="Angsana New" w:cs="Angsana New"/>
          <w:sz w:val="32"/>
          <w:szCs w:val="32"/>
          <w:cs/>
        </w:rPr>
        <w:t xml:space="preserve"> ควรสร้าง </w:t>
      </w:r>
      <w:r w:rsidRPr="009F070C">
        <w:rPr>
          <w:rFonts w:ascii="Angsana New" w:hAnsi="Angsana New" w:cs="Angsana New"/>
          <w:sz w:val="32"/>
          <w:szCs w:val="32"/>
        </w:rPr>
        <w:t xml:space="preserve">component </w:t>
      </w:r>
      <w:r w:rsidRPr="009F070C">
        <w:rPr>
          <w:rFonts w:ascii="Angsana New" w:hAnsi="Angsana New" w:cs="Angsana New"/>
          <w:sz w:val="32"/>
          <w:szCs w:val="32"/>
          <w:cs/>
        </w:rPr>
        <w:t>เท่าท</w:t>
      </w:r>
      <w:r w:rsidRPr="009F070C">
        <w:rPr>
          <w:rFonts w:ascii="Angsana New" w:hAnsi="Angsana New" w:cs="Angsana New" w:hint="cs"/>
          <w:sz w:val="32"/>
          <w:szCs w:val="32"/>
          <w:cs/>
        </w:rPr>
        <w:t>ี่</w:t>
      </w:r>
      <w:r w:rsidRPr="009F070C">
        <w:rPr>
          <w:rFonts w:ascii="Angsana New" w:hAnsi="Angsana New" w:cs="Angsana New"/>
          <w:sz w:val="32"/>
          <w:szCs w:val="32"/>
          <w:cs/>
        </w:rPr>
        <w:t>จ</w:t>
      </w:r>
      <w:r w:rsidRPr="009F070C">
        <w:rPr>
          <w:rFonts w:ascii="Angsana New" w:hAnsi="Angsana New" w:cs="Angsana New" w:hint="cs"/>
          <w:sz w:val="32"/>
          <w:szCs w:val="32"/>
          <w:cs/>
        </w:rPr>
        <w:t>ำ</w:t>
      </w:r>
      <w:r w:rsidRPr="009F070C">
        <w:rPr>
          <w:rFonts w:ascii="Angsana New" w:hAnsi="Angsana New" w:cs="Angsana New"/>
          <w:sz w:val="32"/>
          <w:szCs w:val="32"/>
          <w:cs/>
        </w:rPr>
        <w:t>เป็นและจะสร้างเพิ่มเมื่อผู้ใช้ต้องการหรือจ</w:t>
      </w:r>
      <w:r w:rsidRPr="009F070C">
        <w:rPr>
          <w:rFonts w:ascii="Angsana New" w:hAnsi="Angsana New" w:cs="Angsana New" w:hint="cs"/>
          <w:sz w:val="32"/>
          <w:szCs w:val="32"/>
          <w:cs/>
        </w:rPr>
        <w:t>ำ</w:t>
      </w:r>
      <w:r w:rsidRPr="009F070C">
        <w:rPr>
          <w:rFonts w:ascii="Angsana New" w:hAnsi="Angsana New" w:cs="Angsana New"/>
          <w:sz w:val="32"/>
          <w:szCs w:val="32"/>
          <w:cs/>
        </w:rPr>
        <w:t>เป็นต้องแสดงเท่า</w:t>
      </w:r>
      <w:r w:rsidRPr="009F070C">
        <w:rPr>
          <w:rFonts w:ascii="Angsana New" w:hAnsi="Angsana New" w:cs="Angsana New" w:hint="cs"/>
          <w:sz w:val="32"/>
          <w:szCs w:val="32"/>
          <w:cs/>
        </w:rPr>
        <w:t>นั้น</w:t>
      </w:r>
      <w:r w:rsidRPr="009F070C">
        <w:rPr>
          <w:rFonts w:ascii="Angsana New" w:hAnsi="Angsana New" w:cs="Angsana New"/>
          <w:sz w:val="32"/>
          <w:szCs w:val="32"/>
          <w:cs/>
        </w:rPr>
        <w:t xml:space="preserve"> การปรับปรุงประสิทธิภาพการ </w:t>
      </w:r>
      <w:r w:rsidRPr="009F070C">
        <w:rPr>
          <w:rFonts w:ascii="Angsana New" w:hAnsi="Angsana New" w:cs="Angsana New"/>
          <w:sz w:val="32"/>
          <w:szCs w:val="32"/>
        </w:rPr>
        <w:t xml:space="preserve">search </w:t>
      </w:r>
      <w:r w:rsidRPr="009F070C">
        <w:rPr>
          <w:rFonts w:ascii="Angsana New" w:hAnsi="Angsana New" w:cs="Angsana New"/>
          <w:sz w:val="32"/>
          <w:szCs w:val="32"/>
          <w:cs/>
        </w:rPr>
        <w:t xml:space="preserve">ด้วยการใช้การ </w:t>
      </w:r>
      <w:r w:rsidRPr="009F070C">
        <w:rPr>
          <w:rFonts w:ascii="Angsana New" w:hAnsi="Angsana New" w:cs="Angsana New"/>
          <w:sz w:val="32"/>
          <w:szCs w:val="32"/>
        </w:rPr>
        <w:t xml:space="preserve">Hashing </w:t>
      </w:r>
      <w:r w:rsidRPr="009F070C">
        <w:rPr>
          <w:rFonts w:ascii="Angsana New" w:hAnsi="Angsana New" w:cs="Angsana New"/>
          <w:sz w:val="32"/>
          <w:szCs w:val="32"/>
          <w:cs/>
        </w:rPr>
        <w:t xml:space="preserve">และการใช้ </w:t>
      </w:r>
      <w:r w:rsidRPr="009F070C">
        <w:rPr>
          <w:rFonts w:ascii="Angsana New" w:hAnsi="Angsana New" w:cs="Angsana New"/>
          <w:sz w:val="32"/>
          <w:szCs w:val="32"/>
        </w:rPr>
        <w:t xml:space="preserve">Web Worker </w:t>
      </w:r>
      <w:r w:rsidRPr="009F070C">
        <w:rPr>
          <w:rFonts w:ascii="Angsana New" w:hAnsi="Angsana New" w:cs="Angsana New"/>
          <w:sz w:val="32"/>
          <w:szCs w:val="32"/>
          <w:cs/>
        </w:rPr>
        <w:t>ช่วยในการท</w:t>
      </w:r>
      <w:r w:rsidRPr="009F070C">
        <w:rPr>
          <w:rFonts w:ascii="Angsana New" w:hAnsi="Angsana New" w:cs="Angsana New" w:hint="cs"/>
          <w:sz w:val="32"/>
          <w:szCs w:val="32"/>
          <w:cs/>
        </w:rPr>
        <w:t>ำ</w:t>
      </w:r>
      <w:r w:rsidRPr="009F070C">
        <w:rPr>
          <w:rFonts w:ascii="Angsana New" w:hAnsi="Angsana New" w:cs="Angsana New"/>
          <w:sz w:val="32"/>
          <w:szCs w:val="32"/>
          <w:cs/>
        </w:rPr>
        <w:t xml:space="preserve"> </w:t>
      </w:r>
      <w:r w:rsidRPr="009F070C">
        <w:rPr>
          <w:rFonts w:ascii="Angsana New" w:hAnsi="Angsana New" w:cs="Angsana New"/>
          <w:sz w:val="32"/>
          <w:szCs w:val="32"/>
        </w:rPr>
        <w:t xml:space="preserve">multithreading </w:t>
      </w:r>
      <w:r w:rsidRPr="009F070C">
        <w:rPr>
          <w:rFonts w:ascii="Angsana New" w:hAnsi="Angsana New" w:cs="Angsana New"/>
          <w:sz w:val="32"/>
          <w:szCs w:val="32"/>
          <w:cs/>
        </w:rPr>
        <w:t>ของเว็บแอพพลิเคชั่น ซึ่งเทคนิคต่างๆนี้</w:t>
      </w:r>
      <w:r w:rsidR="00E14697" w:rsidRPr="009F070C">
        <w:rPr>
          <w:rFonts w:ascii="Angsana New" w:hAnsi="Angsana New" w:cs="Angsana New" w:hint="cs"/>
          <w:sz w:val="32"/>
          <w:szCs w:val="32"/>
          <w:cs/>
        </w:rPr>
        <w:t xml:space="preserve"> </w:t>
      </w:r>
      <w:r w:rsidRPr="009F070C">
        <w:rPr>
          <w:rFonts w:ascii="Angsana New" w:hAnsi="Angsana New" w:cs="Angsana New"/>
          <w:sz w:val="32"/>
          <w:szCs w:val="32"/>
          <w:cs/>
        </w:rPr>
        <w:t>สามารถช่วยลดการทางานที่ซ</w:t>
      </w:r>
      <w:r w:rsidRPr="009F070C">
        <w:rPr>
          <w:rFonts w:ascii="Angsana New" w:hAnsi="Angsana New" w:cs="Angsana New" w:hint="cs"/>
          <w:sz w:val="32"/>
          <w:szCs w:val="32"/>
          <w:cs/>
        </w:rPr>
        <w:t>้ำ</w:t>
      </w:r>
      <w:r w:rsidRPr="009F070C">
        <w:rPr>
          <w:rFonts w:ascii="Angsana New" w:hAnsi="Angsana New" w:cs="Angsana New"/>
          <w:sz w:val="32"/>
          <w:szCs w:val="32"/>
          <w:cs/>
        </w:rPr>
        <w:t>ซ้อน และยังสามารถน</w:t>
      </w:r>
      <w:r w:rsidR="00E14697" w:rsidRPr="009F070C">
        <w:rPr>
          <w:rFonts w:ascii="Angsana New" w:hAnsi="Angsana New" w:cs="Angsana New" w:hint="cs"/>
          <w:sz w:val="32"/>
          <w:szCs w:val="32"/>
          <w:cs/>
        </w:rPr>
        <w:t>ำ</w:t>
      </w:r>
      <w:r w:rsidRPr="009F070C">
        <w:rPr>
          <w:rFonts w:ascii="Angsana New" w:hAnsi="Angsana New" w:cs="Angsana New"/>
          <w:sz w:val="32"/>
          <w:szCs w:val="32"/>
          <w:cs/>
        </w:rPr>
        <w:t xml:space="preserve">บางเทคนิคไปใช้ใน </w:t>
      </w:r>
      <w:r w:rsidRPr="009F070C">
        <w:rPr>
          <w:rFonts w:ascii="Angsana New" w:hAnsi="Angsana New" w:cs="Angsana New"/>
          <w:sz w:val="32"/>
          <w:szCs w:val="32"/>
        </w:rPr>
        <w:t xml:space="preserve">framework </w:t>
      </w:r>
      <w:r w:rsidRPr="009F070C">
        <w:rPr>
          <w:rFonts w:ascii="Angsana New" w:hAnsi="Angsana New" w:cs="Angsana New"/>
          <w:sz w:val="32"/>
          <w:szCs w:val="32"/>
          <w:cs/>
        </w:rPr>
        <w:t>อื่น ๆ หรืองานอื่น ๆ ได้</w:t>
      </w:r>
    </w:p>
    <w:p w14:paraId="4E95287A" w14:textId="77777777" w:rsidR="00E12FC5" w:rsidRPr="00E12FC5" w:rsidRDefault="00642BFE" w:rsidP="00E12FC5">
      <w:pPr>
        <w:spacing w:after="0" w:line="240" w:lineRule="auto"/>
        <w:ind w:left="397"/>
        <w:rPr>
          <w:rFonts w:asciiTheme="majorBidi" w:hAnsiTheme="majorBidi" w:cstheme="majorBidi"/>
          <w:b/>
          <w:bCs/>
          <w:sz w:val="32"/>
          <w:szCs w:val="32"/>
        </w:rPr>
      </w:pPr>
      <w:r>
        <w:rPr>
          <w:rFonts w:asciiTheme="majorBidi" w:hAnsiTheme="majorBidi" w:cstheme="majorBidi"/>
          <w:b/>
          <w:bCs/>
          <w:sz w:val="32"/>
          <w:szCs w:val="32"/>
        </w:rPr>
        <w:lastRenderedPageBreak/>
        <w:t>2</w:t>
      </w:r>
      <w:r w:rsidRPr="005A39FF">
        <w:rPr>
          <w:rFonts w:asciiTheme="majorBidi" w:hAnsiTheme="majorBidi" w:cstheme="majorBidi" w:hint="cs"/>
          <w:b/>
          <w:bCs/>
          <w:sz w:val="32"/>
          <w:szCs w:val="32"/>
          <w:cs/>
        </w:rPr>
        <w:t>.</w:t>
      </w:r>
      <w:r>
        <w:rPr>
          <w:rFonts w:asciiTheme="majorBidi" w:hAnsiTheme="majorBidi" w:cstheme="majorBidi" w:hint="cs"/>
          <w:b/>
          <w:bCs/>
          <w:sz w:val="32"/>
          <w:szCs w:val="32"/>
          <w:cs/>
        </w:rPr>
        <w:t>2.</w:t>
      </w:r>
      <w:r>
        <w:rPr>
          <w:rFonts w:asciiTheme="majorBidi" w:hAnsiTheme="majorBidi" w:cstheme="majorBidi"/>
          <w:b/>
          <w:bCs/>
          <w:sz w:val="32"/>
          <w:szCs w:val="32"/>
        </w:rPr>
        <w:t>3</w:t>
      </w:r>
      <w:r>
        <w:rPr>
          <w:rFonts w:asciiTheme="majorBidi" w:hAnsiTheme="majorBidi" w:cstheme="majorBidi" w:hint="cs"/>
          <w:b/>
          <w:bCs/>
          <w:sz w:val="32"/>
          <w:szCs w:val="32"/>
          <w:cs/>
        </w:rPr>
        <w:t xml:space="preserve"> </w:t>
      </w:r>
      <w:r w:rsidR="00E12FC5" w:rsidRPr="00E12FC5">
        <w:rPr>
          <w:rFonts w:asciiTheme="majorBidi" w:hAnsiTheme="majorBidi" w:cstheme="majorBidi"/>
          <w:b/>
          <w:bCs/>
          <w:sz w:val="32"/>
          <w:szCs w:val="32"/>
        </w:rPr>
        <w:t>The Development and Evaluation of</w:t>
      </w:r>
      <w:r w:rsidR="00E12FC5">
        <w:rPr>
          <w:rFonts w:asciiTheme="majorBidi" w:hAnsiTheme="majorBidi" w:cstheme="majorBidi"/>
          <w:b/>
          <w:bCs/>
          <w:sz w:val="32"/>
          <w:szCs w:val="32"/>
        </w:rPr>
        <w:t xml:space="preserve"> </w:t>
      </w:r>
      <w:r w:rsidR="00E12FC5" w:rsidRPr="00E12FC5">
        <w:rPr>
          <w:rFonts w:asciiTheme="majorBidi" w:hAnsiTheme="majorBidi" w:cstheme="majorBidi"/>
          <w:b/>
          <w:bCs/>
          <w:sz w:val="32"/>
          <w:szCs w:val="32"/>
        </w:rPr>
        <w:t>Web-based Multiplayer Games with Imperfect</w:t>
      </w:r>
    </w:p>
    <w:p w14:paraId="4B3E9ED8" w14:textId="77777777" w:rsidR="00642BFE" w:rsidRPr="005A39FF" w:rsidRDefault="00E12FC5" w:rsidP="0015368B">
      <w:pPr>
        <w:spacing w:after="0" w:line="240" w:lineRule="auto"/>
        <w:ind w:firstLine="900"/>
        <w:rPr>
          <w:rFonts w:asciiTheme="majorBidi" w:hAnsiTheme="majorBidi" w:cstheme="majorBidi"/>
          <w:b/>
          <w:bCs/>
          <w:sz w:val="32"/>
          <w:szCs w:val="32"/>
        </w:rPr>
      </w:pPr>
      <w:r w:rsidRPr="00E12FC5">
        <w:rPr>
          <w:rFonts w:asciiTheme="majorBidi" w:hAnsiTheme="majorBidi" w:cstheme="majorBidi"/>
          <w:b/>
          <w:bCs/>
          <w:sz w:val="32"/>
          <w:szCs w:val="32"/>
        </w:rPr>
        <w:t>Information using WebSocket</w:t>
      </w:r>
    </w:p>
    <w:p w14:paraId="2C5EC5F3" w14:textId="5A5C526D" w:rsidR="00777734" w:rsidRDefault="001C5EF3" w:rsidP="00777734">
      <w:pPr>
        <w:spacing w:after="400" w:line="240" w:lineRule="auto"/>
        <w:ind w:firstLine="879"/>
        <w:rPr>
          <w:rFonts w:asciiTheme="majorBidi" w:hAnsiTheme="majorBidi" w:cs="Angsana New" w:hint="cs"/>
          <w:sz w:val="32"/>
          <w:szCs w:val="32"/>
          <w:cs/>
        </w:rPr>
        <w:sectPr w:rsidR="00777734" w:rsidSect="00656038">
          <w:headerReference w:type="default" r:id="rId17"/>
          <w:pgSz w:w="12240" w:h="15840"/>
          <w:pgMar w:top="1440" w:right="1440" w:bottom="1440" w:left="2160" w:header="720" w:footer="720" w:gutter="0"/>
          <w:pgNumType w:start="6"/>
          <w:cols w:space="720"/>
          <w:titlePg/>
          <w:docGrid w:linePitch="360"/>
        </w:sectPr>
      </w:pPr>
      <w:proofErr w:type="spellStart"/>
      <w:r>
        <w:rPr>
          <w:rFonts w:asciiTheme="majorBidi" w:hAnsiTheme="majorBidi" w:cs="Angsana New"/>
          <w:sz w:val="32"/>
          <w:szCs w:val="32"/>
        </w:rPr>
        <w:t>Sugiyanto</w:t>
      </w:r>
      <w:proofErr w:type="spellEnd"/>
      <w:r>
        <w:rPr>
          <w:rFonts w:asciiTheme="majorBidi" w:hAnsiTheme="majorBidi" w:cs="Angsana New"/>
          <w:sz w:val="32"/>
          <w:szCs w:val="32"/>
        </w:rPr>
        <w:t xml:space="preserve">, Wen-Kai Tai </w:t>
      </w:r>
      <w:r>
        <w:rPr>
          <w:rFonts w:asciiTheme="majorBidi" w:hAnsiTheme="majorBidi" w:cs="Angsana New" w:hint="cs"/>
          <w:sz w:val="32"/>
          <w:szCs w:val="32"/>
          <w:cs/>
        </w:rPr>
        <w:t xml:space="preserve">และ </w:t>
      </w:r>
      <w:r>
        <w:rPr>
          <w:rFonts w:asciiTheme="majorBidi" w:hAnsiTheme="majorBidi" w:cs="Angsana New"/>
          <w:sz w:val="32"/>
          <w:szCs w:val="32"/>
        </w:rPr>
        <w:t>Gerry Fernando</w:t>
      </w:r>
      <w:r w:rsidR="00642BFE" w:rsidRPr="00681757">
        <w:rPr>
          <w:rFonts w:asciiTheme="majorBidi" w:hAnsiTheme="majorBidi" w:cs="Angsana New"/>
          <w:sz w:val="32"/>
          <w:szCs w:val="32"/>
        </w:rPr>
        <w:t xml:space="preserve"> </w:t>
      </w:r>
      <w:r>
        <w:rPr>
          <w:rFonts w:asciiTheme="majorBidi" w:hAnsiTheme="majorBidi" w:cs="Angsana New" w:hint="cs"/>
          <w:sz w:val="32"/>
          <w:szCs w:val="32"/>
          <w:cs/>
        </w:rPr>
        <w:t>ได้</w:t>
      </w:r>
      <w:r w:rsidR="002F027C">
        <w:rPr>
          <w:rFonts w:asciiTheme="majorBidi" w:hAnsiTheme="majorBidi" w:cs="Angsana New" w:hint="cs"/>
          <w:sz w:val="32"/>
          <w:szCs w:val="32"/>
          <w:cs/>
        </w:rPr>
        <w:t>ทดสอบการพัฒนาเว็บแอพพลิเคชั่น</w:t>
      </w:r>
      <w:r w:rsidR="00FA72B8">
        <w:rPr>
          <w:rFonts w:asciiTheme="majorBidi" w:hAnsiTheme="majorBidi" w:cs="Angsana New" w:hint="cs"/>
          <w:sz w:val="32"/>
          <w:szCs w:val="32"/>
          <w:cs/>
        </w:rPr>
        <w:t>ไพ่โป๊กเกอร์แบบ</w:t>
      </w:r>
      <w:r w:rsidR="00FA72B8">
        <w:rPr>
          <w:rFonts w:asciiTheme="majorBidi" w:hAnsiTheme="majorBidi" w:cs="Angsana New"/>
          <w:sz w:val="32"/>
          <w:szCs w:val="32"/>
        </w:rPr>
        <w:t xml:space="preserve"> real time </w:t>
      </w:r>
      <w:r w:rsidR="00FA72B8">
        <w:rPr>
          <w:rFonts w:asciiTheme="majorBidi" w:hAnsiTheme="majorBidi" w:cs="Angsana New" w:hint="cs"/>
          <w:sz w:val="32"/>
          <w:szCs w:val="32"/>
          <w:cs/>
        </w:rPr>
        <w:t>โดย</w:t>
      </w:r>
      <w:r w:rsidR="005C2B20">
        <w:rPr>
          <w:rFonts w:asciiTheme="majorBidi" w:hAnsiTheme="majorBidi" w:cs="Angsana New" w:hint="cs"/>
          <w:sz w:val="32"/>
          <w:szCs w:val="32"/>
          <w:cs/>
        </w:rPr>
        <w:t>ใช้</w:t>
      </w:r>
      <w:r w:rsidR="00E65B73">
        <w:rPr>
          <w:rFonts w:asciiTheme="majorBidi" w:hAnsiTheme="majorBidi" w:cs="Angsana New" w:hint="cs"/>
          <w:sz w:val="32"/>
          <w:szCs w:val="32"/>
          <w:cs/>
        </w:rPr>
        <w:t xml:space="preserve">เฟรมเวิร์คเว็บซอคเกตที่ชื่อว่า </w:t>
      </w:r>
      <w:r w:rsidR="00E65B73">
        <w:rPr>
          <w:rFonts w:asciiTheme="majorBidi" w:hAnsiTheme="majorBidi" w:cs="Angsana New"/>
          <w:sz w:val="32"/>
          <w:szCs w:val="32"/>
        </w:rPr>
        <w:t xml:space="preserve">Socket.io </w:t>
      </w:r>
      <w:r w:rsidR="00BD2253">
        <w:rPr>
          <w:rFonts w:asciiTheme="majorBidi" w:hAnsiTheme="majorBidi" w:cs="Angsana New" w:hint="cs"/>
          <w:sz w:val="32"/>
          <w:szCs w:val="32"/>
          <w:cs/>
        </w:rPr>
        <w:t>รันบน</w:t>
      </w:r>
      <w:r w:rsidR="00B777EA">
        <w:rPr>
          <w:rFonts w:asciiTheme="majorBidi" w:hAnsiTheme="majorBidi" w:cs="Angsana New" w:hint="cs"/>
          <w:sz w:val="32"/>
          <w:szCs w:val="32"/>
          <w:cs/>
        </w:rPr>
        <w:t xml:space="preserve"> </w:t>
      </w:r>
      <w:r w:rsidR="00B777EA">
        <w:rPr>
          <w:rFonts w:asciiTheme="majorBidi" w:hAnsiTheme="majorBidi" w:cs="Angsana New"/>
          <w:sz w:val="32"/>
          <w:szCs w:val="32"/>
        </w:rPr>
        <w:t xml:space="preserve">Node.js </w:t>
      </w:r>
      <w:proofErr w:type="spellStart"/>
      <w:r w:rsidR="00B777EA">
        <w:rPr>
          <w:rFonts w:asciiTheme="majorBidi" w:hAnsiTheme="majorBidi" w:cs="Angsana New" w:hint="cs"/>
          <w:sz w:val="32"/>
          <w:szCs w:val="32"/>
          <w:cs/>
        </w:rPr>
        <w:t>เซิร์ฟเวอร์</w:t>
      </w:r>
      <w:proofErr w:type="spellEnd"/>
      <w:r w:rsidR="000D0FEE">
        <w:rPr>
          <w:rFonts w:asciiTheme="majorBidi" w:hAnsiTheme="majorBidi" w:cs="Angsana New"/>
          <w:sz w:val="32"/>
          <w:szCs w:val="32"/>
        </w:rPr>
        <w:t xml:space="preserve"> </w:t>
      </w:r>
      <w:r w:rsidR="000D0FEE">
        <w:rPr>
          <w:rFonts w:asciiTheme="majorBidi" w:hAnsiTheme="majorBidi" w:cs="Angsana New" w:hint="cs"/>
          <w:sz w:val="32"/>
          <w:szCs w:val="32"/>
          <w:cs/>
        </w:rPr>
        <w:t xml:space="preserve">ที่ใช้ </w:t>
      </w:r>
      <w:proofErr w:type="spellStart"/>
      <w:r w:rsidR="000D0FEE">
        <w:rPr>
          <w:rFonts w:asciiTheme="majorBidi" w:hAnsiTheme="majorBidi" w:cs="Angsana New"/>
          <w:sz w:val="32"/>
          <w:szCs w:val="32"/>
        </w:rPr>
        <w:t>Express</w:t>
      </w:r>
      <w:r w:rsidR="00C91C3C">
        <w:rPr>
          <w:rFonts w:asciiTheme="majorBidi" w:hAnsiTheme="majorBidi" w:cs="Angsana New"/>
          <w:sz w:val="32"/>
          <w:szCs w:val="32"/>
        </w:rPr>
        <w:t>JS</w:t>
      </w:r>
      <w:proofErr w:type="spellEnd"/>
      <w:r w:rsidR="0050238F">
        <w:rPr>
          <w:rFonts w:asciiTheme="majorBidi" w:hAnsiTheme="majorBidi" w:cs="Angsana New"/>
          <w:sz w:val="32"/>
          <w:szCs w:val="32"/>
        </w:rPr>
        <w:t xml:space="preserve"> </w:t>
      </w:r>
      <w:r w:rsidR="00911A1E">
        <w:rPr>
          <w:rFonts w:asciiTheme="majorBidi" w:hAnsiTheme="majorBidi" w:cs="Angsana New" w:hint="cs"/>
          <w:sz w:val="32"/>
          <w:szCs w:val="32"/>
          <w:cs/>
        </w:rPr>
        <w:t xml:space="preserve"> โดยที่ผู้เล่นแต่ละคนจะต้องไม่สามารถรู้ถึงข้อมูลสำคัญในการเล่นของผู้เล่นคนอื่นๆ</w:t>
      </w:r>
      <w:r w:rsidR="00CD275F">
        <w:rPr>
          <w:rFonts w:asciiTheme="majorBidi" w:hAnsiTheme="majorBidi" w:cs="Angsana New" w:hint="cs"/>
          <w:sz w:val="32"/>
          <w:szCs w:val="32"/>
          <w:cs/>
        </w:rPr>
        <w:t xml:space="preserve"> และในการเล่นจะมี</w:t>
      </w:r>
      <w:r w:rsidR="00257128">
        <w:rPr>
          <w:rFonts w:asciiTheme="majorBidi" w:hAnsiTheme="majorBidi" w:cs="Angsana New" w:hint="cs"/>
          <w:sz w:val="32"/>
          <w:szCs w:val="32"/>
          <w:cs/>
        </w:rPr>
        <w:t xml:space="preserve">หลายๆห้องเล่นไปพร้อมกันได้ </w:t>
      </w:r>
      <w:r w:rsidR="0018651C">
        <w:rPr>
          <w:rFonts w:asciiTheme="majorBidi" w:hAnsiTheme="majorBidi" w:cs="Angsana New" w:hint="cs"/>
          <w:sz w:val="32"/>
          <w:szCs w:val="32"/>
          <w:cs/>
        </w:rPr>
        <w:t>ในการ</w:t>
      </w:r>
      <w:r w:rsidR="00907CAC">
        <w:rPr>
          <w:rFonts w:asciiTheme="majorBidi" w:hAnsiTheme="majorBidi" w:cs="Angsana New" w:hint="cs"/>
          <w:sz w:val="32"/>
          <w:szCs w:val="32"/>
          <w:cs/>
        </w:rPr>
        <w:t xml:space="preserve">เปลี่ยนแปลงหรือการลงไพ่ต่างๆ จะถูกส่งไปเก็บเป็นข้อมูลใน </w:t>
      </w:r>
      <w:r w:rsidR="00907CAC">
        <w:rPr>
          <w:rFonts w:asciiTheme="majorBidi" w:hAnsiTheme="majorBidi" w:cs="Angsana New"/>
          <w:sz w:val="32"/>
          <w:szCs w:val="32"/>
        </w:rPr>
        <w:t xml:space="preserve">database </w:t>
      </w:r>
      <w:r w:rsidR="00A97116">
        <w:rPr>
          <w:rFonts w:asciiTheme="majorBidi" w:hAnsiTheme="majorBidi" w:cs="Angsana New" w:hint="cs"/>
          <w:sz w:val="32"/>
          <w:szCs w:val="32"/>
          <w:cs/>
        </w:rPr>
        <w:t>ซึ่งผลลัพธ์จากการพัฒนานั้น</w:t>
      </w:r>
      <w:r w:rsidR="00CE7134">
        <w:rPr>
          <w:rFonts w:asciiTheme="majorBidi" w:hAnsiTheme="majorBidi" w:cs="Angsana New" w:hint="cs"/>
          <w:sz w:val="32"/>
          <w:szCs w:val="32"/>
          <w:cs/>
        </w:rPr>
        <w:t xml:space="preserve">ผู้เล่นทั้ง </w:t>
      </w:r>
      <w:r w:rsidR="00CE7134">
        <w:rPr>
          <w:rFonts w:asciiTheme="majorBidi" w:hAnsiTheme="majorBidi" w:cs="Angsana New"/>
          <w:sz w:val="32"/>
          <w:szCs w:val="32"/>
        </w:rPr>
        <w:t>4 ค</w:t>
      </w:r>
      <w:r w:rsidR="00CE7134">
        <w:rPr>
          <w:rFonts w:asciiTheme="majorBidi" w:hAnsiTheme="majorBidi" w:cs="Angsana New" w:hint="cs"/>
          <w:sz w:val="32"/>
          <w:szCs w:val="32"/>
          <w:cs/>
        </w:rPr>
        <w:t>นในห้องสามารถเล่นไพ่โป๊กเกอร์</w:t>
      </w:r>
      <w:r w:rsidR="00242A00">
        <w:rPr>
          <w:rFonts w:asciiTheme="majorBidi" w:hAnsiTheme="majorBidi" w:cs="Angsana New" w:hint="cs"/>
          <w:sz w:val="32"/>
          <w:szCs w:val="32"/>
          <w:cs/>
        </w:rPr>
        <w:t>บนเว็บไซต์ได้อย่างไม่ติดขัดและยังสามารถ</w:t>
      </w:r>
      <w:r w:rsidR="00D03FA3">
        <w:rPr>
          <w:rFonts w:asciiTheme="majorBidi" w:hAnsiTheme="majorBidi" w:cs="Angsana New" w:hint="cs"/>
          <w:sz w:val="32"/>
          <w:szCs w:val="32"/>
          <w:cs/>
        </w:rPr>
        <w:t>รักษาข้อมูลสำคัญในการเล่นไพ่โดยที่ไม่มีคนอื่นคน</w:t>
      </w:r>
      <w:proofErr w:type="spellStart"/>
      <w:r w:rsidR="00D03FA3">
        <w:rPr>
          <w:rFonts w:asciiTheme="majorBidi" w:hAnsiTheme="majorBidi" w:cs="Angsana New" w:hint="cs"/>
          <w:sz w:val="32"/>
          <w:szCs w:val="32"/>
          <w:cs/>
        </w:rPr>
        <w:t>ได</w:t>
      </w:r>
      <w:proofErr w:type="spellEnd"/>
      <w:r w:rsidR="00D03FA3">
        <w:rPr>
          <w:rFonts w:asciiTheme="majorBidi" w:hAnsiTheme="majorBidi" w:cs="Angsana New" w:hint="cs"/>
          <w:sz w:val="32"/>
          <w:szCs w:val="32"/>
          <w:cs/>
        </w:rPr>
        <w:t>รู้ได้ ซึ่งเป็นไปตาม</w:t>
      </w:r>
      <w:r w:rsidR="00855634">
        <w:rPr>
          <w:rFonts w:asciiTheme="majorBidi" w:hAnsiTheme="majorBidi" w:cs="Angsana New" w:hint="cs"/>
          <w:sz w:val="32"/>
          <w:szCs w:val="32"/>
          <w:cs/>
        </w:rPr>
        <w:t>วัตถุประสงค์ของผู้พ</w:t>
      </w:r>
    </w:p>
    <w:p w14:paraId="79C791E0" w14:textId="12337525" w:rsidR="001F597D" w:rsidRDefault="001F597D" w:rsidP="001F597D">
      <w:pPr>
        <w:spacing w:after="0"/>
        <w:jc w:val="center"/>
        <w:rPr>
          <w:rFonts w:asciiTheme="majorBidi" w:hAnsiTheme="majorBidi" w:cstheme="majorBidi"/>
          <w:b/>
          <w:bCs/>
          <w:sz w:val="40"/>
          <w:szCs w:val="40"/>
        </w:rPr>
      </w:pPr>
      <w:r>
        <w:rPr>
          <w:rFonts w:asciiTheme="majorBidi" w:hAnsiTheme="majorBidi" w:cstheme="majorBidi" w:hint="cs"/>
          <w:b/>
          <w:bCs/>
          <w:sz w:val="40"/>
          <w:szCs w:val="40"/>
          <w:cs/>
        </w:rPr>
        <w:lastRenderedPageBreak/>
        <w:t xml:space="preserve">บทที่ </w:t>
      </w:r>
      <w:r>
        <w:rPr>
          <w:rFonts w:asciiTheme="majorBidi" w:hAnsiTheme="majorBidi" w:cstheme="majorBidi"/>
          <w:b/>
          <w:bCs/>
          <w:sz w:val="40"/>
          <w:szCs w:val="40"/>
        </w:rPr>
        <w:t>3</w:t>
      </w:r>
    </w:p>
    <w:p w14:paraId="78344252" w14:textId="24208385" w:rsidR="001F597D" w:rsidRDefault="00217C4B" w:rsidP="001F597D">
      <w:pPr>
        <w:spacing w:after="400"/>
        <w:jc w:val="center"/>
        <w:rPr>
          <w:rFonts w:asciiTheme="majorBidi" w:hAnsiTheme="majorBidi" w:cstheme="majorBidi"/>
          <w:b/>
          <w:bCs/>
          <w:sz w:val="48"/>
          <w:szCs w:val="48"/>
        </w:rPr>
      </w:pPr>
      <w:r>
        <w:rPr>
          <w:rFonts w:asciiTheme="majorBidi" w:hAnsiTheme="majorBidi" w:cstheme="majorBidi" w:hint="cs"/>
          <w:b/>
          <w:bCs/>
          <w:sz w:val="48"/>
          <w:szCs w:val="48"/>
          <w:cs/>
        </w:rPr>
        <w:t>การออกแบบ</w:t>
      </w:r>
    </w:p>
    <w:p w14:paraId="08363505" w14:textId="1D26647D" w:rsidR="006C02BD" w:rsidRDefault="004302D6" w:rsidP="004302D6">
      <w:pPr>
        <w:spacing w:after="0"/>
        <w:rPr>
          <w:rFonts w:asciiTheme="majorBidi" w:hAnsiTheme="majorBidi" w:cstheme="majorBidi"/>
          <w:b/>
          <w:bCs/>
          <w:sz w:val="36"/>
          <w:szCs w:val="36"/>
        </w:rPr>
      </w:pPr>
      <w:r>
        <w:rPr>
          <w:rFonts w:asciiTheme="majorBidi" w:hAnsiTheme="majorBidi" w:cstheme="majorBidi"/>
          <w:b/>
          <w:bCs/>
          <w:sz w:val="36"/>
          <w:szCs w:val="36"/>
        </w:rPr>
        <w:t xml:space="preserve">3.1 </w:t>
      </w:r>
      <w:r w:rsidR="00F65627" w:rsidRPr="004302D6">
        <w:rPr>
          <w:rFonts w:asciiTheme="majorBidi" w:hAnsiTheme="majorBidi" w:cstheme="majorBidi" w:hint="cs"/>
          <w:b/>
          <w:bCs/>
          <w:sz w:val="36"/>
          <w:szCs w:val="36"/>
          <w:cs/>
        </w:rPr>
        <w:t>ความต้องการของ</w:t>
      </w:r>
      <w:r>
        <w:rPr>
          <w:rFonts w:asciiTheme="majorBidi" w:hAnsiTheme="majorBidi" w:cstheme="majorBidi" w:hint="cs"/>
          <w:b/>
          <w:bCs/>
          <w:sz w:val="36"/>
          <w:szCs w:val="36"/>
          <w:cs/>
        </w:rPr>
        <w:t>ระบบ</w:t>
      </w:r>
    </w:p>
    <w:p w14:paraId="1431E79D" w14:textId="67B039E0" w:rsidR="00EE3ACE" w:rsidRPr="00EE59C4" w:rsidRDefault="00EE3ACE" w:rsidP="004302D6">
      <w:pPr>
        <w:spacing w:after="0"/>
        <w:rPr>
          <w:rFonts w:asciiTheme="majorBidi" w:hAnsiTheme="majorBidi" w:cstheme="majorBidi"/>
          <w:b/>
          <w:bCs/>
          <w:sz w:val="32"/>
          <w:szCs w:val="32"/>
        </w:rPr>
      </w:pPr>
      <w:r w:rsidRPr="00EE59C4">
        <w:rPr>
          <w:rFonts w:asciiTheme="majorBidi" w:hAnsiTheme="majorBidi" w:cstheme="majorBidi"/>
          <w:b/>
          <w:bCs/>
          <w:sz w:val="32"/>
          <w:szCs w:val="32"/>
          <w:cs/>
        </w:rPr>
        <w:tab/>
      </w:r>
      <w:r w:rsidR="00743592" w:rsidRPr="00EE59C4">
        <w:rPr>
          <w:rFonts w:asciiTheme="majorBidi" w:hAnsiTheme="majorBidi" w:cstheme="majorBidi"/>
          <w:b/>
          <w:bCs/>
          <w:sz w:val="32"/>
          <w:szCs w:val="32"/>
        </w:rPr>
        <w:t>3.1.1 Functional Requirement</w:t>
      </w:r>
    </w:p>
    <w:p w14:paraId="5CA8C672" w14:textId="3CE02760" w:rsidR="0092652D" w:rsidRDefault="00EE59C4" w:rsidP="004302D6">
      <w:pPr>
        <w:spacing w:after="0"/>
        <w:rPr>
          <w:rFonts w:asciiTheme="majorBidi" w:hAnsiTheme="majorBidi" w:cstheme="majorBidi"/>
          <w:b/>
          <w:bCs/>
          <w:sz w:val="32"/>
          <w:szCs w:val="32"/>
        </w:rPr>
      </w:pPr>
      <w:r w:rsidRPr="00EE59C4">
        <w:rPr>
          <w:rFonts w:asciiTheme="majorBidi" w:hAnsiTheme="majorBidi" w:cstheme="majorBidi"/>
          <w:b/>
          <w:bCs/>
          <w:sz w:val="32"/>
          <w:szCs w:val="32"/>
        </w:rPr>
        <w:tab/>
      </w:r>
      <w:r w:rsidRPr="00EE59C4">
        <w:rPr>
          <w:rFonts w:asciiTheme="majorBidi" w:hAnsiTheme="majorBidi" w:cstheme="majorBidi"/>
          <w:b/>
          <w:bCs/>
          <w:sz w:val="32"/>
          <w:szCs w:val="32"/>
        </w:rPr>
        <w:tab/>
      </w:r>
      <w:r w:rsidR="0092652D">
        <w:rPr>
          <w:rFonts w:asciiTheme="majorBidi" w:hAnsiTheme="majorBidi" w:cstheme="majorBidi"/>
          <w:b/>
          <w:bCs/>
          <w:sz w:val="32"/>
          <w:szCs w:val="32"/>
        </w:rPr>
        <w:t>3.1.1.</w:t>
      </w:r>
      <w:r w:rsidRPr="00EE59C4">
        <w:rPr>
          <w:rFonts w:asciiTheme="majorBidi" w:hAnsiTheme="majorBidi" w:cstheme="majorBidi"/>
          <w:b/>
          <w:bCs/>
          <w:sz w:val="32"/>
          <w:szCs w:val="32"/>
        </w:rPr>
        <w:t>1</w:t>
      </w:r>
      <w:r w:rsidR="0092652D">
        <w:rPr>
          <w:rFonts w:asciiTheme="majorBidi" w:hAnsiTheme="majorBidi" w:cstheme="majorBidi"/>
          <w:b/>
          <w:bCs/>
          <w:sz w:val="32"/>
          <w:szCs w:val="32"/>
        </w:rPr>
        <w:t xml:space="preserve"> Player</w:t>
      </w:r>
      <w:r w:rsidR="00A246E9">
        <w:rPr>
          <w:rFonts w:asciiTheme="majorBidi" w:hAnsiTheme="majorBidi" w:cstheme="majorBidi" w:hint="cs"/>
          <w:b/>
          <w:bCs/>
          <w:sz w:val="32"/>
          <w:szCs w:val="32"/>
          <w:cs/>
        </w:rPr>
        <w:t xml:space="preserve"> </w:t>
      </w:r>
      <w:r w:rsidR="00A246E9">
        <w:rPr>
          <w:rFonts w:asciiTheme="majorBidi" w:hAnsiTheme="majorBidi" w:cstheme="majorBidi"/>
          <w:b/>
          <w:bCs/>
          <w:sz w:val="32"/>
          <w:szCs w:val="32"/>
        </w:rPr>
        <w:t>(</w:t>
      </w:r>
      <w:r w:rsidR="00A246E9">
        <w:rPr>
          <w:rFonts w:asciiTheme="majorBidi" w:hAnsiTheme="majorBidi" w:cstheme="majorBidi" w:hint="cs"/>
          <w:b/>
          <w:bCs/>
          <w:sz w:val="32"/>
          <w:szCs w:val="32"/>
          <w:cs/>
        </w:rPr>
        <w:t>ผู้เล่น</w:t>
      </w:r>
      <w:r w:rsidR="00A246E9">
        <w:rPr>
          <w:rFonts w:asciiTheme="majorBidi" w:hAnsiTheme="majorBidi" w:cstheme="majorBidi"/>
          <w:b/>
          <w:bCs/>
          <w:sz w:val="32"/>
          <w:szCs w:val="32"/>
        </w:rPr>
        <w:t>)</w:t>
      </w:r>
    </w:p>
    <w:p w14:paraId="401B6B83" w14:textId="2193CEB8" w:rsidR="003C529F" w:rsidRDefault="003C529F" w:rsidP="00AD1DB8">
      <w:pPr>
        <w:spacing w:after="0"/>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sidRPr="003C529F">
        <w:rPr>
          <w:rFonts w:asciiTheme="majorBidi" w:hAnsiTheme="majorBidi" w:cstheme="majorBidi"/>
          <w:sz w:val="32"/>
          <w:szCs w:val="32"/>
        </w:rPr>
        <w:t>1</w:t>
      </w:r>
      <w:r>
        <w:rPr>
          <w:rFonts w:asciiTheme="majorBidi" w:hAnsiTheme="majorBidi" w:cstheme="majorBidi"/>
          <w:sz w:val="32"/>
          <w:szCs w:val="32"/>
        </w:rPr>
        <w:t>)</w:t>
      </w:r>
      <w:r w:rsidRPr="003C529F">
        <w:rPr>
          <w:rFonts w:asciiTheme="majorBidi" w:hAnsiTheme="majorBidi" w:cstheme="majorBidi"/>
          <w:sz w:val="32"/>
          <w:szCs w:val="32"/>
        </w:rPr>
        <w:t xml:space="preserve"> </w:t>
      </w:r>
      <w:r>
        <w:rPr>
          <w:rFonts w:asciiTheme="majorBidi" w:hAnsiTheme="majorBidi" w:cstheme="majorBidi" w:hint="cs"/>
          <w:sz w:val="32"/>
          <w:szCs w:val="32"/>
          <w:cs/>
        </w:rPr>
        <w:t>สามารถ</w:t>
      </w:r>
      <w:r w:rsidR="00817714">
        <w:rPr>
          <w:rFonts w:asciiTheme="majorBidi" w:hAnsiTheme="majorBidi" w:cstheme="majorBidi" w:hint="cs"/>
          <w:sz w:val="32"/>
          <w:szCs w:val="32"/>
          <w:cs/>
        </w:rPr>
        <w:t>สมัครและเข้าสู่ระบบได้</w:t>
      </w:r>
    </w:p>
    <w:p w14:paraId="5255AF07" w14:textId="18D933B3" w:rsidR="00817714" w:rsidRDefault="00817714" w:rsidP="00AD1DB8">
      <w:pPr>
        <w:spacing w:after="0"/>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rPr>
        <w:t xml:space="preserve">2) </w:t>
      </w:r>
      <w:r>
        <w:rPr>
          <w:rFonts w:asciiTheme="majorBidi" w:hAnsiTheme="majorBidi" w:cstheme="majorBidi" w:hint="cs"/>
          <w:sz w:val="32"/>
          <w:szCs w:val="32"/>
          <w:cs/>
        </w:rPr>
        <w:t>สามารถเข้าร่วมการแข่งขัน</w:t>
      </w:r>
      <w:r w:rsidR="00D92397">
        <w:rPr>
          <w:rFonts w:asciiTheme="majorBidi" w:hAnsiTheme="majorBidi" w:cstheme="majorBidi" w:hint="cs"/>
          <w:sz w:val="32"/>
          <w:szCs w:val="32"/>
          <w:cs/>
        </w:rPr>
        <w:t>กับผู้เล่นอื่น</w:t>
      </w:r>
      <w:r w:rsidR="00A4587E">
        <w:rPr>
          <w:rFonts w:asciiTheme="majorBidi" w:hAnsiTheme="majorBidi" w:cstheme="majorBidi" w:hint="cs"/>
          <w:sz w:val="32"/>
          <w:szCs w:val="32"/>
          <w:cs/>
        </w:rPr>
        <w:t>และ</w:t>
      </w:r>
      <w:r w:rsidR="00897DCE">
        <w:rPr>
          <w:rFonts w:asciiTheme="majorBidi" w:hAnsiTheme="majorBidi" w:cstheme="majorBidi" w:hint="cs"/>
          <w:sz w:val="32"/>
          <w:szCs w:val="32"/>
          <w:cs/>
        </w:rPr>
        <w:t>เชิญสมาชิกอื่น</w:t>
      </w:r>
      <w:r w:rsidR="00FC6EE6">
        <w:rPr>
          <w:rFonts w:asciiTheme="majorBidi" w:hAnsiTheme="majorBidi" w:cstheme="majorBidi" w:hint="cs"/>
          <w:sz w:val="32"/>
          <w:szCs w:val="32"/>
          <w:cs/>
        </w:rPr>
        <w:t>เข้าทีม</w:t>
      </w:r>
      <w:r w:rsidR="00897DCE">
        <w:rPr>
          <w:rFonts w:asciiTheme="majorBidi" w:hAnsiTheme="majorBidi" w:cstheme="majorBidi" w:hint="cs"/>
          <w:sz w:val="32"/>
          <w:szCs w:val="32"/>
          <w:cs/>
        </w:rPr>
        <w:t>ได้</w:t>
      </w:r>
    </w:p>
    <w:p w14:paraId="77957BBE" w14:textId="469B6396" w:rsidR="00817714" w:rsidRDefault="00817714" w:rsidP="00AD1DB8">
      <w:pPr>
        <w:spacing w:after="0"/>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rPr>
        <w:t xml:space="preserve">3) </w:t>
      </w:r>
      <w:r w:rsidR="00281262">
        <w:rPr>
          <w:rFonts w:asciiTheme="majorBidi" w:hAnsiTheme="majorBidi" w:cstheme="majorBidi" w:hint="cs"/>
          <w:sz w:val="32"/>
          <w:szCs w:val="32"/>
          <w:cs/>
        </w:rPr>
        <w:t xml:space="preserve">สามารถเล่นไพ่แบบ </w:t>
      </w:r>
      <w:r w:rsidR="00281262">
        <w:rPr>
          <w:rFonts w:asciiTheme="majorBidi" w:hAnsiTheme="majorBidi" w:cstheme="majorBidi"/>
          <w:sz w:val="32"/>
          <w:szCs w:val="32"/>
        </w:rPr>
        <w:t xml:space="preserve">Bridge contract </w:t>
      </w:r>
      <w:r w:rsidR="00281262">
        <w:rPr>
          <w:rFonts w:asciiTheme="majorBidi" w:hAnsiTheme="majorBidi" w:cstheme="majorBidi" w:hint="cs"/>
          <w:sz w:val="32"/>
          <w:szCs w:val="32"/>
          <w:cs/>
        </w:rPr>
        <w:t>ได้</w:t>
      </w:r>
      <w:r w:rsidR="00FF634A">
        <w:rPr>
          <w:rFonts w:asciiTheme="majorBidi" w:hAnsiTheme="majorBidi" w:cstheme="majorBidi" w:hint="cs"/>
          <w:sz w:val="32"/>
          <w:szCs w:val="32"/>
          <w:cs/>
        </w:rPr>
        <w:t>โดยใช้</w:t>
      </w:r>
      <w:proofErr w:type="spellStart"/>
      <w:r w:rsidR="00FF634A">
        <w:rPr>
          <w:rFonts w:asciiTheme="majorBidi" w:hAnsiTheme="majorBidi" w:cstheme="majorBidi" w:hint="cs"/>
          <w:sz w:val="32"/>
          <w:szCs w:val="32"/>
          <w:cs/>
        </w:rPr>
        <w:t>กฏ</w:t>
      </w:r>
      <w:proofErr w:type="spellEnd"/>
      <w:r w:rsidR="00FF634A">
        <w:rPr>
          <w:rFonts w:asciiTheme="majorBidi" w:hAnsiTheme="majorBidi" w:cstheme="majorBidi" w:hint="cs"/>
          <w:sz w:val="32"/>
          <w:szCs w:val="32"/>
          <w:cs/>
        </w:rPr>
        <w:t>เดียวกัน</w:t>
      </w:r>
    </w:p>
    <w:p w14:paraId="3E8F02A9" w14:textId="7AEF0CEB" w:rsidR="00FF634A" w:rsidRPr="003C529F" w:rsidRDefault="00FF634A" w:rsidP="00AD1DB8">
      <w:pPr>
        <w:spacing w:after="0"/>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rPr>
        <w:t xml:space="preserve">4) </w:t>
      </w:r>
      <w:r w:rsidR="00FC6EE6">
        <w:rPr>
          <w:rFonts w:asciiTheme="majorBidi" w:hAnsiTheme="majorBidi" w:cstheme="majorBidi" w:hint="cs"/>
          <w:sz w:val="32"/>
          <w:szCs w:val="32"/>
          <w:cs/>
        </w:rPr>
        <w:t xml:space="preserve">สามารถกรอกคะแนนได้ หากไม่ได้เล่นแบบ </w:t>
      </w:r>
      <w:r w:rsidR="00FC6EE6">
        <w:rPr>
          <w:rFonts w:asciiTheme="majorBidi" w:hAnsiTheme="majorBidi" w:cstheme="majorBidi"/>
          <w:sz w:val="32"/>
          <w:szCs w:val="32"/>
        </w:rPr>
        <w:t>Online</w:t>
      </w:r>
    </w:p>
    <w:p w14:paraId="2A58FC05" w14:textId="5C0CF750" w:rsidR="0092652D" w:rsidRDefault="0092652D" w:rsidP="004302D6">
      <w:pPr>
        <w:spacing w:after="0"/>
        <w:rPr>
          <w:rFonts w:asciiTheme="majorBidi" w:hAnsiTheme="majorBidi" w:cstheme="majorBidi"/>
          <w:b/>
          <w:bCs/>
          <w:sz w:val="32"/>
          <w:szCs w:val="32"/>
        </w:rPr>
      </w:pPr>
      <w:r>
        <w:rPr>
          <w:rFonts w:asciiTheme="majorBidi" w:hAnsiTheme="majorBidi" w:cstheme="majorBidi"/>
          <w:b/>
          <w:bCs/>
          <w:sz w:val="32"/>
          <w:szCs w:val="32"/>
        </w:rPr>
        <w:tab/>
      </w:r>
      <w:r>
        <w:rPr>
          <w:rFonts w:asciiTheme="majorBidi" w:hAnsiTheme="majorBidi" w:cstheme="majorBidi"/>
          <w:b/>
          <w:bCs/>
          <w:sz w:val="32"/>
          <w:szCs w:val="32"/>
        </w:rPr>
        <w:tab/>
        <w:t xml:space="preserve">3.1.1.2 </w:t>
      </w:r>
      <w:r w:rsidR="006D6A08">
        <w:rPr>
          <w:rFonts w:asciiTheme="majorBidi" w:hAnsiTheme="majorBidi" w:cstheme="majorBidi"/>
          <w:b/>
          <w:bCs/>
          <w:sz w:val="32"/>
          <w:szCs w:val="32"/>
        </w:rPr>
        <w:t>Tournament Director</w:t>
      </w:r>
      <w:r w:rsidR="00A246E9">
        <w:rPr>
          <w:rFonts w:asciiTheme="majorBidi" w:hAnsiTheme="majorBidi" w:cstheme="majorBidi" w:hint="cs"/>
          <w:b/>
          <w:bCs/>
          <w:sz w:val="32"/>
          <w:szCs w:val="32"/>
          <w:cs/>
        </w:rPr>
        <w:t xml:space="preserve"> </w:t>
      </w:r>
      <w:r w:rsidR="00A246E9">
        <w:rPr>
          <w:rFonts w:asciiTheme="majorBidi" w:hAnsiTheme="majorBidi" w:cstheme="majorBidi"/>
          <w:b/>
          <w:bCs/>
          <w:sz w:val="32"/>
          <w:szCs w:val="32"/>
        </w:rPr>
        <w:t>(</w:t>
      </w:r>
      <w:r w:rsidR="00A246E9">
        <w:rPr>
          <w:rFonts w:asciiTheme="majorBidi" w:hAnsiTheme="majorBidi" w:cstheme="majorBidi" w:hint="cs"/>
          <w:b/>
          <w:bCs/>
          <w:sz w:val="32"/>
          <w:szCs w:val="32"/>
          <w:cs/>
        </w:rPr>
        <w:t>ผู้จัดการแข่งขัน</w:t>
      </w:r>
      <w:r w:rsidR="00A246E9">
        <w:rPr>
          <w:rFonts w:asciiTheme="majorBidi" w:hAnsiTheme="majorBidi" w:cstheme="majorBidi"/>
          <w:b/>
          <w:bCs/>
          <w:sz w:val="32"/>
          <w:szCs w:val="32"/>
        </w:rPr>
        <w:t>)</w:t>
      </w:r>
    </w:p>
    <w:p w14:paraId="18C7C6E0" w14:textId="12300FA8" w:rsidR="00FC6EE6" w:rsidRDefault="00FC6EE6" w:rsidP="004302D6">
      <w:pPr>
        <w:spacing w:after="0"/>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sz w:val="32"/>
          <w:szCs w:val="32"/>
        </w:rPr>
        <w:t xml:space="preserve">1) </w:t>
      </w:r>
      <w:r>
        <w:rPr>
          <w:rFonts w:asciiTheme="majorBidi" w:hAnsiTheme="majorBidi" w:cstheme="majorBidi" w:hint="cs"/>
          <w:sz w:val="32"/>
          <w:szCs w:val="32"/>
          <w:cs/>
        </w:rPr>
        <w:t>สามารถ</w:t>
      </w:r>
      <w:r w:rsidR="0032468E">
        <w:rPr>
          <w:rFonts w:asciiTheme="majorBidi" w:hAnsiTheme="majorBidi" w:cstheme="majorBidi" w:hint="cs"/>
          <w:sz w:val="32"/>
          <w:szCs w:val="32"/>
          <w:cs/>
        </w:rPr>
        <w:t>เข้าสู่ระบบได้</w:t>
      </w:r>
      <w:r w:rsidR="00A201CD">
        <w:rPr>
          <w:rFonts w:asciiTheme="majorBidi" w:hAnsiTheme="majorBidi" w:cstheme="majorBidi" w:hint="cs"/>
          <w:sz w:val="32"/>
          <w:szCs w:val="32"/>
          <w:cs/>
        </w:rPr>
        <w:t xml:space="preserve">โดยมีสิทธิ์เป็น </w:t>
      </w:r>
      <w:r w:rsidR="00A201CD">
        <w:rPr>
          <w:rFonts w:asciiTheme="majorBidi" w:hAnsiTheme="majorBidi" w:cstheme="majorBidi"/>
          <w:sz w:val="32"/>
          <w:szCs w:val="32"/>
        </w:rPr>
        <w:t>Tournament Director</w:t>
      </w:r>
    </w:p>
    <w:p w14:paraId="0B86ED2D" w14:textId="71EE6A34" w:rsidR="00A201CD" w:rsidRDefault="00A201CD" w:rsidP="004302D6">
      <w:pPr>
        <w:spacing w:after="0"/>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 xml:space="preserve">2) </w:t>
      </w:r>
      <w:r>
        <w:rPr>
          <w:rFonts w:asciiTheme="majorBidi" w:hAnsiTheme="majorBidi" w:cstheme="majorBidi" w:hint="cs"/>
          <w:sz w:val="32"/>
          <w:szCs w:val="32"/>
          <w:cs/>
        </w:rPr>
        <w:t>สามารถสร้าง</w:t>
      </w:r>
      <w:r>
        <w:rPr>
          <w:rFonts w:asciiTheme="majorBidi" w:hAnsiTheme="majorBidi" w:cstheme="majorBidi"/>
          <w:sz w:val="32"/>
          <w:szCs w:val="32"/>
        </w:rPr>
        <w:t>/</w:t>
      </w:r>
      <w:r>
        <w:rPr>
          <w:rFonts w:asciiTheme="majorBidi" w:hAnsiTheme="majorBidi" w:cstheme="majorBidi" w:hint="cs"/>
          <w:sz w:val="32"/>
          <w:szCs w:val="32"/>
          <w:cs/>
        </w:rPr>
        <w:t>แก้ไข</w:t>
      </w:r>
      <w:r>
        <w:rPr>
          <w:rFonts w:asciiTheme="majorBidi" w:hAnsiTheme="majorBidi" w:cstheme="majorBidi"/>
          <w:sz w:val="32"/>
          <w:szCs w:val="32"/>
        </w:rPr>
        <w:t>/</w:t>
      </w:r>
      <w:r>
        <w:rPr>
          <w:rFonts w:asciiTheme="majorBidi" w:hAnsiTheme="majorBidi" w:cstheme="majorBidi" w:hint="cs"/>
          <w:sz w:val="32"/>
          <w:szCs w:val="32"/>
          <w:cs/>
        </w:rPr>
        <w:t xml:space="preserve">ลบ </w:t>
      </w:r>
      <w:r w:rsidR="00AE203A">
        <w:rPr>
          <w:rFonts w:asciiTheme="majorBidi" w:hAnsiTheme="majorBidi" w:cstheme="majorBidi" w:hint="cs"/>
          <w:sz w:val="32"/>
          <w:szCs w:val="32"/>
          <w:cs/>
        </w:rPr>
        <w:t xml:space="preserve">ห้อง </w:t>
      </w:r>
      <w:r>
        <w:rPr>
          <w:rFonts w:asciiTheme="majorBidi" w:hAnsiTheme="majorBidi" w:cstheme="majorBidi" w:hint="cs"/>
          <w:sz w:val="32"/>
          <w:szCs w:val="32"/>
          <w:cs/>
        </w:rPr>
        <w:t>รวมถึงจัดการสมาชิกในห้องการแข่งขันได้</w:t>
      </w:r>
    </w:p>
    <w:p w14:paraId="7E501E4C" w14:textId="53E2B81B" w:rsidR="009A3034" w:rsidRDefault="009A3034" w:rsidP="004302D6">
      <w:pPr>
        <w:spacing w:after="0"/>
        <w:rPr>
          <w:rFonts w:asciiTheme="majorBidi" w:hAnsiTheme="majorBidi" w:cstheme="majorBidi"/>
          <w:sz w:val="32"/>
          <w:szCs w:val="32"/>
          <w:cs/>
        </w:rPr>
      </w:pP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rPr>
        <w:t>3)</w:t>
      </w:r>
      <w:r>
        <w:rPr>
          <w:rFonts w:asciiTheme="majorBidi" w:hAnsiTheme="majorBidi" w:cstheme="majorBidi" w:hint="cs"/>
          <w:sz w:val="32"/>
          <w:szCs w:val="32"/>
          <w:cs/>
        </w:rPr>
        <w:t xml:space="preserve"> สามารถ</w:t>
      </w:r>
      <w:r w:rsidR="00EF15EA">
        <w:rPr>
          <w:rFonts w:asciiTheme="majorBidi" w:hAnsiTheme="majorBidi" w:cstheme="majorBidi" w:hint="cs"/>
          <w:sz w:val="32"/>
          <w:szCs w:val="32"/>
          <w:cs/>
        </w:rPr>
        <w:t>กำหนดจำนวนบอร์ดเพื่อปรับรูปแบบการแข่งขันได้</w:t>
      </w:r>
    </w:p>
    <w:p w14:paraId="5218CDD8" w14:textId="57CB21E1" w:rsidR="00A201CD" w:rsidRDefault="00A201CD" w:rsidP="004302D6">
      <w:pPr>
        <w:spacing w:after="0"/>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sidR="009A3034">
        <w:rPr>
          <w:rFonts w:asciiTheme="majorBidi" w:hAnsiTheme="majorBidi" w:cstheme="majorBidi"/>
          <w:sz w:val="32"/>
          <w:szCs w:val="32"/>
        </w:rPr>
        <w:t>4</w:t>
      </w:r>
      <w:r>
        <w:rPr>
          <w:rFonts w:asciiTheme="majorBidi" w:hAnsiTheme="majorBidi" w:cstheme="majorBidi"/>
          <w:sz w:val="32"/>
          <w:szCs w:val="32"/>
        </w:rPr>
        <w:t xml:space="preserve">) </w:t>
      </w:r>
      <w:r w:rsidR="00B21C73">
        <w:rPr>
          <w:rFonts w:asciiTheme="majorBidi" w:hAnsiTheme="majorBidi" w:cstheme="majorBidi" w:hint="cs"/>
          <w:sz w:val="32"/>
          <w:szCs w:val="32"/>
          <w:cs/>
        </w:rPr>
        <w:t xml:space="preserve">สามารถดูผลคะแนนได้ตลอดการแข่งขันซึ่งเป็นแบบ </w:t>
      </w:r>
      <w:r w:rsidR="00B21C73">
        <w:rPr>
          <w:rFonts w:asciiTheme="majorBidi" w:hAnsiTheme="majorBidi" w:cstheme="majorBidi"/>
          <w:sz w:val="32"/>
          <w:szCs w:val="32"/>
        </w:rPr>
        <w:t>Realtime</w:t>
      </w:r>
    </w:p>
    <w:p w14:paraId="3A9F71C9" w14:textId="69A432FA" w:rsidR="00B21C73" w:rsidRDefault="00B21C73" w:rsidP="004302D6">
      <w:pPr>
        <w:spacing w:after="0"/>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9A3034">
        <w:rPr>
          <w:rFonts w:asciiTheme="majorBidi" w:hAnsiTheme="majorBidi" w:cstheme="majorBidi"/>
          <w:sz w:val="32"/>
          <w:szCs w:val="32"/>
        </w:rPr>
        <w:t>5</w:t>
      </w:r>
      <w:r>
        <w:rPr>
          <w:rFonts w:asciiTheme="majorBidi" w:hAnsiTheme="majorBidi" w:cstheme="majorBidi"/>
          <w:sz w:val="32"/>
          <w:szCs w:val="32"/>
        </w:rPr>
        <w:t xml:space="preserve">) </w:t>
      </w:r>
      <w:r>
        <w:rPr>
          <w:rFonts w:asciiTheme="majorBidi" w:hAnsiTheme="majorBidi" w:cstheme="majorBidi" w:hint="cs"/>
          <w:sz w:val="32"/>
          <w:szCs w:val="32"/>
          <w:cs/>
        </w:rPr>
        <w:t>สามารถหักคะแนน</w:t>
      </w:r>
      <w:r w:rsidR="008C44CA">
        <w:rPr>
          <w:rFonts w:asciiTheme="majorBidi" w:hAnsiTheme="majorBidi" w:cstheme="majorBidi" w:hint="cs"/>
          <w:sz w:val="32"/>
          <w:szCs w:val="32"/>
          <w:cs/>
        </w:rPr>
        <w:t>ผู้เข้าแข่งขัน</w:t>
      </w:r>
      <w:r w:rsidR="00182B0C">
        <w:rPr>
          <w:rFonts w:asciiTheme="majorBidi" w:hAnsiTheme="majorBidi" w:cstheme="majorBidi" w:hint="cs"/>
          <w:sz w:val="32"/>
          <w:szCs w:val="32"/>
          <w:cs/>
        </w:rPr>
        <w:t>ที่ทำผิด</w:t>
      </w:r>
      <w:r w:rsidR="008C44CA">
        <w:rPr>
          <w:rFonts w:asciiTheme="majorBidi" w:hAnsiTheme="majorBidi" w:cstheme="majorBidi" w:hint="cs"/>
          <w:sz w:val="32"/>
          <w:szCs w:val="32"/>
          <w:cs/>
        </w:rPr>
        <w:t>ได้</w:t>
      </w:r>
      <w:r w:rsidR="00182B0C">
        <w:rPr>
          <w:rFonts w:asciiTheme="majorBidi" w:hAnsiTheme="majorBidi" w:cstheme="majorBidi" w:hint="cs"/>
          <w:sz w:val="32"/>
          <w:szCs w:val="32"/>
          <w:cs/>
        </w:rPr>
        <w:t>ในขณะ</w:t>
      </w:r>
      <w:r w:rsidR="008C44CA">
        <w:rPr>
          <w:rFonts w:asciiTheme="majorBidi" w:hAnsiTheme="majorBidi" w:cstheme="majorBidi" w:hint="cs"/>
          <w:sz w:val="32"/>
          <w:szCs w:val="32"/>
          <w:cs/>
        </w:rPr>
        <w:t>ที่การแข่ง</w:t>
      </w:r>
      <w:r w:rsidR="00182B0C">
        <w:rPr>
          <w:rFonts w:asciiTheme="majorBidi" w:hAnsiTheme="majorBidi" w:cstheme="majorBidi" w:hint="cs"/>
          <w:sz w:val="32"/>
          <w:szCs w:val="32"/>
          <w:cs/>
        </w:rPr>
        <w:t>กำลัง</w:t>
      </w:r>
      <w:r w:rsidR="008C44CA">
        <w:rPr>
          <w:rFonts w:asciiTheme="majorBidi" w:hAnsiTheme="majorBidi" w:cstheme="majorBidi" w:hint="cs"/>
          <w:sz w:val="32"/>
          <w:szCs w:val="32"/>
          <w:cs/>
        </w:rPr>
        <w:t>ดำเนินอยู่</w:t>
      </w:r>
    </w:p>
    <w:p w14:paraId="1586EB3A" w14:textId="72949857" w:rsidR="00AE203A" w:rsidRPr="00FC6EE6" w:rsidRDefault="00AE203A" w:rsidP="004302D6">
      <w:pPr>
        <w:spacing w:after="0"/>
        <w:rPr>
          <w:rFonts w:asciiTheme="majorBidi" w:hAnsiTheme="majorBidi" w:cstheme="majorBidi"/>
          <w:sz w:val="32"/>
          <w:szCs w:val="32"/>
          <w:cs/>
        </w:rPr>
      </w:pP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sidR="009A3034">
        <w:rPr>
          <w:rFonts w:asciiTheme="majorBidi" w:hAnsiTheme="majorBidi" w:cstheme="majorBidi"/>
          <w:sz w:val="32"/>
          <w:szCs w:val="32"/>
        </w:rPr>
        <w:t>6</w:t>
      </w:r>
      <w:r>
        <w:rPr>
          <w:rFonts w:asciiTheme="majorBidi" w:hAnsiTheme="majorBidi" w:cstheme="majorBidi"/>
          <w:sz w:val="32"/>
          <w:szCs w:val="32"/>
        </w:rPr>
        <w:t xml:space="preserve">) </w:t>
      </w:r>
      <w:r>
        <w:rPr>
          <w:rFonts w:asciiTheme="majorBidi" w:hAnsiTheme="majorBidi" w:cstheme="majorBidi" w:hint="cs"/>
          <w:sz w:val="32"/>
          <w:szCs w:val="32"/>
          <w:cs/>
        </w:rPr>
        <w:t xml:space="preserve">สามารถ </w:t>
      </w:r>
      <w:r>
        <w:rPr>
          <w:rFonts w:asciiTheme="majorBidi" w:hAnsiTheme="majorBidi" w:cstheme="majorBidi"/>
          <w:sz w:val="32"/>
          <w:szCs w:val="32"/>
        </w:rPr>
        <w:t xml:space="preserve">Export </w:t>
      </w:r>
      <w:r>
        <w:rPr>
          <w:rFonts w:asciiTheme="majorBidi" w:hAnsiTheme="majorBidi" w:cstheme="majorBidi" w:hint="cs"/>
          <w:sz w:val="32"/>
          <w:szCs w:val="32"/>
          <w:cs/>
        </w:rPr>
        <w:t>ใบคะแนน</w:t>
      </w:r>
      <w:r w:rsidR="00EC0330">
        <w:rPr>
          <w:rFonts w:asciiTheme="majorBidi" w:hAnsiTheme="majorBidi" w:cstheme="majorBidi" w:hint="cs"/>
          <w:sz w:val="32"/>
          <w:szCs w:val="32"/>
          <w:cs/>
        </w:rPr>
        <w:t>ของการแข่งขันได้</w:t>
      </w:r>
    </w:p>
    <w:p w14:paraId="1A8E8F98" w14:textId="014BE9D2" w:rsidR="00EE59C4" w:rsidRDefault="0092652D" w:rsidP="004302D6">
      <w:pPr>
        <w:spacing w:after="0"/>
        <w:rPr>
          <w:rFonts w:asciiTheme="majorBidi" w:hAnsiTheme="majorBidi" w:cstheme="majorBidi"/>
          <w:b/>
          <w:bCs/>
          <w:sz w:val="32"/>
          <w:szCs w:val="32"/>
        </w:rPr>
      </w:pPr>
      <w:r>
        <w:rPr>
          <w:rFonts w:asciiTheme="majorBidi" w:hAnsiTheme="majorBidi" w:cstheme="majorBidi"/>
          <w:b/>
          <w:bCs/>
          <w:sz w:val="32"/>
          <w:szCs w:val="32"/>
        </w:rPr>
        <w:tab/>
      </w:r>
      <w:r>
        <w:rPr>
          <w:rFonts w:asciiTheme="majorBidi" w:hAnsiTheme="majorBidi" w:cstheme="majorBidi"/>
          <w:b/>
          <w:bCs/>
          <w:sz w:val="32"/>
          <w:szCs w:val="32"/>
        </w:rPr>
        <w:tab/>
        <w:t>3.1.1.3</w:t>
      </w:r>
      <w:r w:rsidR="00EE59C4" w:rsidRPr="00EE59C4">
        <w:rPr>
          <w:rFonts w:asciiTheme="majorBidi" w:hAnsiTheme="majorBidi" w:cstheme="majorBidi"/>
          <w:b/>
          <w:bCs/>
          <w:sz w:val="32"/>
          <w:szCs w:val="32"/>
        </w:rPr>
        <w:t xml:space="preserve"> </w:t>
      </w:r>
      <w:r w:rsidR="006D6A08">
        <w:rPr>
          <w:rFonts w:asciiTheme="majorBidi" w:hAnsiTheme="majorBidi" w:cstheme="majorBidi"/>
          <w:b/>
          <w:bCs/>
          <w:sz w:val="32"/>
          <w:szCs w:val="32"/>
        </w:rPr>
        <w:t>Admin</w:t>
      </w:r>
      <w:r w:rsidR="00A246E9">
        <w:rPr>
          <w:rFonts w:asciiTheme="majorBidi" w:hAnsiTheme="majorBidi" w:cstheme="majorBidi" w:hint="cs"/>
          <w:b/>
          <w:bCs/>
          <w:sz w:val="32"/>
          <w:szCs w:val="32"/>
          <w:cs/>
        </w:rPr>
        <w:t xml:space="preserve"> </w:t>
      </w:r>
      <w:r w:rsidR="00A246E9">
        <w:rPr>
          <w:rFonts w:asciiTheme="majorBidi" w:hAnsiTheme="majorBidi" w:cstheme="majorBidi"/>
          <w:b/>
          <w:bCs/>
          <w:sz w:val="32"/>
          <w:szCs w:val="32"/>
        </w:rPr>
        <w:t>(</w:t>
      </w:r>
      <w:r w:rsidR="00A246E9">
        <w:rPr>
          <w:rFonts w:asciiTheme="majorBidi" w:hAnsiTheme="majorBidi" w:cstheme="majorBidi" w:hint="cs"/>
          <w:b/>
          <w:bCs/>
          <w:sz w:val="32"/>
          <w:szCs w:val="32"/>
          <w:cs/>
        </w:rPr>
        <w:t>ผู้ดูแลระบบ</w:t>
      </w:r>
      <w:r w:rsidR="00A246E9">
        <w:rPr>
          <w:rFonts w:asciiTheme="majorBidi" w:hAnsiTheme="majorBidi" w:cstheme="majorBidi"/>
          <w:b/>
          <w:bCs/>
          <w:sz w:val="32"/>
          <w:szCs w:val="32"/>
        </w:rPr>
        <w:t>)</w:t>
      </w:r>
    </w:p>
    <w:p w14:paraId="3475DC73" w14:textId="6158B475" w:rsidR="00182B0C" w:rsidRDefault="00182B0C" w:rsidP="004302D6">
      <w:pPr>
        <w:spacing w:after="0"/>
        <w:rPr>
          <w:rFonts w:asciiTheme="majorBidi" w:hAnsiTheme="majorBidi" w:cstheme="majorBidi"/>
          <w:sz w:val="32"/>
          <w:szCs w:val="32"/>
        </w:rPr>
      </w:pPr>
      <w:r>
        <w:rPr>
          <w:rFonts w:asciiTheme="majorBidi" w:hAnsiTheme="majorBidi" w:cstheme="majorBidi"/>
          <w:b/>
          <w:bCs/>
          <w:sz w:val="32"/>
          <w:szCs w:val="32"/>
          <w:cs/>
        </w:rPr>
        <w:tab/>
      </w:r>
      <w:r>
        <w:rPr>
          <w:rFonts w:asciiTheme="majorBidi" w:hAnsiTheme="majorBidi" w:cstheme="majorBidi"/>
          <w:b/>
          <w:bCs/>
          <w:sz w:val="32"/>
          <w:szCs w:val="32"/>
          <w:cs/>
        </w:rPr>
        <w:tab/>
      </w:r>
      <w:r>
        <w:rPr>
          <w:rFonts w:asciiTheme="majorBidi" w:hAnsiTheme="majorBidi" w:cstheme="majorBidi"/>
          <w:b/>
          <w:bCs/>
          <w:sz w:val="32"/>
          <w:szCs w:val="32"/>
          <w:cs/>
        </w:rPr>
        <w:tab/>
      </w:r>
      <w:r>
        <w:rPr>
          <w:rFonts w:asciiTheme="majorBidi" w:hAnsiTheme="majorBidi" w:cstheme="majorBidi"/>
          <w:sz w:val="32"/>
          <w:szCs w:val="32"/>
        </w:rPr>
        <w:t xml:space="preserve">1) </w:t>
      </w:r>
      <w:r>
        <w:rPr>
          <w:rFonts w:asciiTheme="majorBidi" w:hAnsiTheme="majorBidi" w:cstheme="majorBidi" w:hint="cs"/>
          <w:sz w:val="32"/>
          <w:szCs w:val="32"/>
          <w:cs/>
        </w:rPr>
        <w:t xml:space="preserve">สามารถเข้าสู่ระบบได้โดยมีสิทธิ์เป็น </w:t>
      </w:r>
      <w:r>
        <w:rPr>
          <w:rFonts w:asciiTheme="majorBidi" w:hAnsiTheme="majorBidi" w:cstheme="majorBidi"/>
          <w:sz w:val="32"/>
          <w:szCs w:val="32"/>
        </w:rPr>
        <w:t>Admin</w:t>
      </w:r>
    </w:p>
    <w:p w14:paraId="012E33EB" w14:textId="33ADD528" w:rsidR="006450DF" w:rsidRDefault="00182B0C" w:rsidP="004302D6">
      <w:pPr>
        <w:spacing w:after="0"/>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 xml:space="preserve">2) </w:t>
      </w:r>
      <w:r>
        <w:rPr>
          <w:rFonts w:asciiTheme="majorBidi" w:hAnsiTheme="majorBidi" w:cstheme="majorBidi" w:hint="cs"/>
          <w:sz w:val="32"/>
          <w:szCs w:val="32"/>
          <w:cs/>
        </w:rPr>
        <w:t>สามารถ</w:t>
      </w:r>
      <w:r w:rsidR="00DB706D">
        <w:rPr>
          <w:rFonts w:asciiTheme="majorBidi" w:hAnsiTheme="majorBidi" w:cstheme="majorBidi" w:hint="cs"/>
          <w:sz w:val="32"/>
          <w:szCs w:val="32"/>
          <w:cs/>
        </w:rPr>
        <w:t>จัดการกับสมาชิกได้เช่น สร้าง</w:t>
      </w:r>
      <w:r w:rsidR="007024EB">
        <w:rPr>
          <w:rFonts w:asciiTheme="majorBidi" w:hAnsiTheme="majorBidi" w:cstheme="majorBidi"/>
          <w:sz w:val="32"/>
          <w:szCs w:val="32"/>
        </w:rPr>
        <w:t>/</w:t>
      </w:r>
      <w:r w:rsidR="007024EB">
        <w:rPr>
          <w:rFonts w:asciiTheme="majorBidi" w:hAnsiTheme="majorBidi" w:cstheme="majorBidi" w:hint="cs"/>
          <w:sz w:val="32"/>
          <w:szCs w:val="32"/>
          <w:cs/>
        </w:rPr>
        <w:t xml:space="preserve">ลบ </w:t>
      </w:r>
      <w:r w:rsidR="007E6D35">
        <w:rPr>
          <w:rFonts w:asciiTheme="majorBidi" w:hAnsiTheme="majorBidi" w:cstheme="majorBidi"/>
          <w:sz w:val="32"/>
          <w:szCs w:val="32"/>
        </w:rPr>
        <w:t>Tournament Director</w:t>
      </w:r>
    </w:p>
    <w:p w14:paraId="61D84765" w14:textId="77777777" w:rsidR="007024EB" w:rsidRDefault="006450DF" w:rsidP="004302D6">
      <w:pPr>
        <w:spacing w:after="0"/>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rPr>
        <w:t xml:space="preserve">3) </w:t>
      </w:r>
      <w:r>
        <w:rPr>
          <w:rFonts w:asciiTheme="majorBidi" w:hAnsiTheme="majorBidi" w:cstheme="majorBidi" w:hint="cs"/>
          <w:sz w:val="32"/>
          <w:szCs w:val="32"/>
          <w:cs/>
        </w:rPr>
        <w:t>สามารถจัดการกับห้องการแข่งขันได้ รวมไปถึงผลคะแนน</w:t>
      </w:r>
      <w:r w:rsidR="007024EB">
        <w:rPr>
          <w:rFonts w:asciiTheme="majorBidi" w:hAnsiTheme="majorBidi" w:cstheme="majorBidi" w:hint="cs"/>
          <w:sz w:val="32"/>
          <w:szCs w:val="32"/>
          <w:cs/>
        </w:rPr>
        <w:t>ของการแข่งขัน</w:t>
      </w:r>
    </w:p>
    <w:p w14:paraId="3149D7D9" w14:textId="0C88C110" w:rsidR="00182B0C" w:rsidRDefault="007024EB" w:rsidP="004302D6">
      <w:pPr>
        <w:spacing w:after="0"/>
        <w:rPr>
          <w:rFonts w:asciiTheme="majorBidi" w:hAnsiTheme="majorBidi" w:cstheme="majorBidi"/>
          <w:sz w:val="32"/>
          <w:szCs w:val="32"/>
        </w:rPr>
      </w:pP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rPr>
        <w:t xml:space="preserve">4) </w:t>
      </w:r>
      <w:r w:rsidR="007E6D35">
        <w:rPr>
          <w:rFonts w:asciiTheme="majorBidi" w:hAnsiTheme="majorBidi" w:cstheme="majorBidi" w:hint="cs"/>
          <w:sz w:val="32"/>
          <w:szCs w:val="32"/>
          <w:cs/>
        </w:rPr>
        <w:t xml:space="preserve"> </w:t>
      </w:r>
      <w:r>
        <w:rPr>
          <w:rFonts w:asciiTheme="majorBidi" w:hAnsiTheme="majorBidi" w:cstheme="majorBidi" w:hint="cs"/>
          <w:sz w:val="32"/>
          <w:szCs w:val="32"/>
          <w:cs/>
        </w:rPr>
        <w:t>สามารถจัดการกับสมาชิกที่ผิด</w:t>
      </w:r>
      <w:proofErr w:type="spellStart"/>
      <w:r>
        <w:rPr>
          <w:rFonts w:asciiTheme="majorBidi" w:hAnsiTheme="majorBidi" w:cstheme="majorBidi" w:hint="cs"/>
          <w:sz w:val="32"/>
          <w:szCs w:val="32"/>
          <w:cs/>
        </w:rPr>
        <w:t>กฏ</w:t>
      </w:r>
      <w:proofErr w:type="spellEnd"/>
      <w:r>
        <w:rPr>
          <w:rFonts w:asciiTheme="majorBidi" w:hAnsiTheme="majorBidi" w:cstheme="majorBidi" w:hint="cs"/>
          <w:sz w:val="32"/>
          <w:szCs w:val="32"/>
          <w:cs/>
        </w:rPr>
        <w:t>ได้</w:t>
      </w:r>
      <w:r w:rsidR="00057FE7">
        <w:rPr>
          <w:rFonts w:asciiTheme="majorBidi" w:hAnsiTheme="majorBidi" w:cstheme="majorBidi" w:hint="cs"/>
          <w:sz w:val="32"/>
          <w:szCs w:val="32"/>
          <w:cs/>
        </w:rPr>
        <w:t xml:space="preserve">ด้วยการ </w:t>
      </w:r>
      <w:r w:rsidR="00057FE7">
        <w:rPr>
          <w:rFonts w:asciiTheme="majorBidi" w:hAnsiTheme="majorBidi" w:cstheme="majorBidi"/>
          <w:sz w:val="32"/>
          <w:szCs w:val="32"/>
        </w:rPr>
        <w:t xml:space="preserve">Ban </w:t>
      </w:r>
      <w:r w:rsidR="00057FE7">
        <w:rPr>
          <w:rFonts w:asciiTheme="majorBidi" w:hAnsiTheme="majorBidi" w:cstheme="majorBidi" w:hint="cs"/>
          <w:sz w:val="32"/>
          <w:szCs w:val="32"/>
          <w:cs/>
        </w:rPr>
        <w:t xml:space="preserve">หรือ </w:t>
      </w:r>
      <w:r w:rsidR="00057FE7">
        <w:rPr>
          <w:rFonts w:asciiTheme="majorBidi" w:hAnsiTheme="majorBidi" w:cstheme="majorBidi"/>
          <w:sz w:val="32"/>
          <w:szCs w:val="32"/>
        </w:rPr>
        <w:t xml:space="preserve">Kick </w:t>
      </w:r>
      <w:r w:rsidR="00057FE7">
        <w:rPr>
          <w:rFonts w:asciiTheme="majorBidi" w:hAnsiTheme="majorBidi" w:cstheme="majorBidi" w:hint="cs"/>
          <w:sz w:val="32"/>
          <w:szCs w:val="32"/>
          <w:cs/>
        </w:rPr>
        <w:t>ออกจากห้อง</w:t>
      </w:r>
    </w:p>
    <w:p w14:paraId="56C43C26" w14:textId="4E42293B" w:rsidR="00EE59C4" w:rsidRPr="00EE59C4" w:rsidRDefault="00EC0330" w:rsidP="004302D6">
      <w:pPr>
        <w:spacing w:after="0"/>
        <w:rPr>
          <w:rFonts w:asciiTheme="majorBidi" w:hAnsiTheme="majorBidi" w:cstheme="majorBidi"/>
          <w:b/>
          <w:bCs/>
          <w:sz w:val="32"/>
          <w:szCs w:val="32"/>
        </w:rPr>
      </w:pP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rPr>
        <w:t xml:space="preserve">5) </w:t>
      </w:r>
      <w:r>
        <w:rPr>
          <w:rFonts w:asciiTheme="majorBidi" w:hAnsiTheme="majorBidi" w:cstheme="majorBidi" w:hint="cs"/>
          <w:sz w:val="32"/>
          <w:szCs w:val="32"/>
          <w:cs/>
        </w:rPr>
        <w:t xml:space="preserve">สามารถ </w:t>
      </w:r>
      <w:r>
        <w:rPr>
          <w:rFonts w:asciiTheme="majorBidi" w:hAnsiTheme="majorBidi" w:cstheme="majorBidi"/>
          <w:sz w:val="32"/>
          <w:szCs w:val="32"/>
        </w:rPr>
        <w:t xml:space="preserve">Export </w:t>
      </w:r>
      <w:r>
        <w:rPr>
          <w:rFonts w:asciiTheme="majorBidi" w:hAnsiTheme="majorBidi" w:cstheme="majorBidi" w:hint="cs"/>
          <w:sz w:val="32"/>
          <w:szCs w:val="32"/>
          <w:cs/>
        </w:rPr>
        <w:t>ใบคะแนนของการแข่งขันได้</w:t>
      </w:r>
    </w:p>
    <w:p w14:paraId="6AFA9BFE" w14:textId="6DD7C720" w:rsidR="00743592" w:rsidRDefault="00743592" w:rsidP="004302D6">
      <w:pPr>
        <w:spacing w:after="0"/>
        <w:rPr>
          <w:rFonts w:asciiTheme="majorBidi" w:hAnsiTheme="majorBidi" w:cstheme="majorBidi"/>
          <w:b/>
          <w:bCs/>
          <w:sz w:val="32"/>
          <w:szCs w:val="32"/>
        </w:rPr>
      </w:pPr>
      <w:r w:rsidRPr="00EE59C4">
        <w:rPr>
          <w:rFonts w:asciiTheme="majorBidi" w:hAnsiTheme="majorBidi" w:cstheme="majorBidi"/>
          <w:b/>
          <w:bCs/>
          <w:sz w:val="32"/>
          <w:szCs w:val="32"/>
        </w:rPr>
        <w:tab/>
        <w:t>3.1.2 Non</w:t>
      </w:r>
      <w:r w:rsidR="00EE59C4" w:rsidRPr="00EE59C4">
        <w:rPr>
          <w:rFonts w:asciiTheme="majorBidi" w:hAnsiTheme="majorBidi" w:cstheme="majorBidi"/>
          <w:b/>
          <w:bCs/>
          <w:sz w:val="32"/>
          <w:szCs w:val="32"/>
        </w:rPr>
        <w:t xml:space="preserve"> – Functional Requirement</w:t>
      </w:r>
    </w:p>
    <w:p w14:paraId="51A9B54E" w14:textId="5F75C6E0" w:rsidR="00FE0EA2" w:rsidRDefault="00FE0EA2" w:rsidP="004302D6">
      <w:pPr>
        <w:spacing w:after="0"/>
        <w:rPr>
          <w:rFonts w:asciiTheme="majorBidi" w:hAnsiTheme="majorBidi" w:cstheme="majorBidi"/>
          <w:sz w:val="32"/>
          <w:szCs w:val="32"/>
        </w:rPr>
      </w:pPr>
      <w:r>
        <w:rPr>
          <w:rFonts w:asciiTheme="majorBidi" w:hAnsiTheme="majorBidi" w:cstheme="majorBidi"/>
          <w:b/>
          <w:bCs/>
          <w:sz w:val="32"/>
          <w:szCs w:val="32"/>
          <w:cs/>
        </w:rPr>
        <w:tab/>
      </w:r>
      <w:r>
        <w:rPr>
          <w:rFonts w:asciiTheme="majorBidi" w:hAnsiTheme="majorBidi" w:cstheme="majorBidi"/>
          <w:b/>
          <w:bCs/>
          <w:sz w:val="32"/>
          <w:szCs w:val="32"/>
          <w:cs/>
        </w:rPr>
        <w:tab/>
      </w:r>
      <w:r>
        <w:rPr>
          <w:rFonts w:asciiTheme="majorBidi" w:hAnsiTheme="majorBidi" w:cstheme="majorBidi"/>
          <w:b/>
          <w:bCs/>
          <w:sz w:val="32"/>
          <w:szCs w:val="32"/>
          <w:cs/>
        </w:rPr>
        <w:tab/>
      </w:r>
      <w:r>
        <w:rPr>
          <w:rFonts w:asciiTheme="majorBidi" w:hAnsiTheme="majorBidi" w:cstheme="majorBidi"/>
          <w:sz w:val="32"/>
          <w:szCs w:val="32"/>
        </w:rPr>
        <w:t xml:space="preserve">1) </w:t>
      </w:r>
      <w:r w:rsidR="00C32162">
        <w:rPr>
          <w:rFonts w:asciiTheme="majorBidi" w:hAnsiTheme="majorBidi" w:cstheme="majorBidi" w:hint="cs"/>
          <w:sz w:val="32"/>
          <w:szCs w:val="32"/>
          <w:cs/>
        </w:rPr>
        <w:t>สามารถรองรับ</w:t>
      </w:r>
      <w:r w:rsidR="002A37DA">
        <w:rPr>
          <w:rFonts w:asciiTheme="majorBidi" w:hAnsiTheme="majorBidi" w:cstheme="majorBidi" w:hint="cs"/>
          <w:sz w:val="32"/>
          <w:szCs w:val="32"/>
          <w:cs/>
        </w:rPr>
        <w:t>การใช้งานจากผู้ใช้งานหลายคนได้ในเวลาเดียวกัน</w:t>
      </w:r>
    </w:p>
    <w:p w14:paraId="3D0CC08E" w14:textId="0ADEB745" w:rsidR="002A37DA" w:rsidRPr="00FE0EA2" w:rsidRDefault="002A37DA" w:rsidP="004302D6">
      <w:pPr>
        <w:spacing w:after="0"/>
        <w:rPr>
          <w:rFonts w:asciiTheme="majorBidi" w:hAnsiTheme="majorBidi" w:cstheme="majorBidi"/>
          <w:sz w:val="32"/>
          <w:szCs w:val="32"/>
          <w:cs/>
        </w:rPr>
      </w:pP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cs/>
        </w:rPr>
        <w:tab/>
      </w:r>
      <w:r>
        <w:rPr>
          <w:rFonts w:asciiTheme="majorBidi" w:hAnsiTheme="majorBidi" w:cstheme="majorBidi"/>
          <w:sz w:val="32"/>
          <w:szCs w:val="32"/>
        </w:rPr>
        <w:t xml:space="preserve">2) </w:t>
      </w:r>
      <w:r w:rsidR="00233B5F">
        <w:rPr>
          <w:rFonts w:asciiTheme="majorBidi" w:hAnsiTheme="majorBidi" w:cstheme="majorBidi" w:hint="cs"/>
          <w:sz w:val="32"/>
          <w:szCs w:val="32"/>
          <w:cs/>
        </w:rPr>
        <w:t xml:space="preserve">สามารถ </w:t>
      </w:r>
      <w:r w:rsidR="00233B5F">
        <w:rPr>
          <w:rFonts w:asciiTheme="majorBidi" w:hAnsiTheme="majorBidi" w:cstheme="majorBidi"/>
          <w:sz w:val="32"/>
          <w:szCs w:val="32"/>
        </w:rPr>
        <w:t xml:space="preserve">Encrypt </w:t>
      </w:r>
      <w:r w:rsidR="00233B5F">
        <w:rPr>
          <w:rFonts w:asciiTheme="majorBidi" w:hAnsiTheme="majorBidi" w:cstheme="majorBidi" w:hint="cs"/>
          <w:sz w:val="32"/>
          <w:szCs w:val="32"/>
          <w:cs/>
        </w:rPr>
        <w:t>ข้อมูลที่สำคัญ</w:t>
      </w:r>
      <w:r w:rsidR="00B92F37">
        <w:rPr>
          <w:rFonts w:asciiTheme="majorBidi" w:hAnsiTheme="majorBidi" w:cstheme="majorBidi" w:hint="cs"/>
          <w:sz w:val="32"/>
          <w:szCs w:val="32"/>
          <w:cs/>
        </w:rPr>
        <w:t>เพื่อรักษาความปลอดภัย</w:t>
      </w:r>
      <w:r w:rsidR="00233B5F">
        <w:rPr>
          <w:rFonts w:asciiTheme="majorBidi" w:hAnsiTheme="majorBidi" w:cstheme="majorBidi" w:hint="cs"/>
          <w:sz w:val="32"/>
          <w:szCs w:val="32"/>
          <w:cs/>
        </w:rPr>
        <w:t>ได้เช่น</w:t>
      </w:r>
      <w:r w:rsidR="00B92F37">
        <w:rPr>
          <w:rFonts w:asciiTheme="majorBidi" w:hAnsiTheme="majorBidi" w:cstheme="majorBidi" w:hint="cs"/>
          <w:sz w:val="32"/>
          <w:szCs w:val="32"/>
          <w:cs/>
        </w:rPr>
        <w:t xml:space="preserve"> </w:t>
      </w:r>
      <w:r w:rsidR="00233B5F">
        <w:rPr>
          <w:rFonts w:asciiTheme="majorBidi" w:hAnsiTheme="majorBidi" w:cstheme="majorBidi" w:hint="cs"/>
          <w:sz w:val="32"/>
          <w:szCs w:val="32"/>
          <w:cs/>
        </w:rPr>
        <w:t>รหัสผ่าน</w:t>
      </w:r>
    </w:p>
    <w:p w14:paraId="33FD632E" w14:textId="086606AB" w:rsidR="004302D6" w:rsidRDefault="004302D6" w:rsidP="004302D6">
      <w:pPr>
        <w:spacing w:after="0"/>
        <w:rPr>
          <w:rFonts w:asciiTheme="majorBidi" w:hAnsiTheme="majorBidi" w:cstheme="majorBidi"/>
          <w:b/>
          <w:bCs/>
          <w:sz w:val="36"/>
          <w:szCs w:val="36"/>
        </w:rPr>
      </w:pPr>
      <w:r>
        <w:rPr>
          <w:rFonts w:asciiTheme="majorBidi" w:hAnsiTheme="majorBidi" w:cstheme="majorBidi"/>
          <w:b/>
          <w:bCs/>
          <w:sz w:val="36"/>
          <w:szCs w:val="36"/>
        </w:rPr>
        <w:lastRenderedPageBreak/>
        <w:t xml:space="preserve">3.2 User story </w:t>
      </w:r>
      <w:r>
        <w:rPr>
          <w:rFonts w:asciiTheme="majorBidi" w:hAnsiTheme="majorBidi" w:cstheme="majorBidi" w:hint="cs"/>
          <w:b/>
          <w:bCs/>
          <w:sz w:val="36"/>
          <w:szCs w:val="36"/>
          <w:cs/>
        </w:rPr>
        <w:t>ของระบบ</w:t>
      </w:r>
    </w:p>
    <w:p w14:paraId="208D6B0C" w14:textId="1913932B" w:rsidR="00A22E0C" w:rsidRPr="00516C25" w:rsidRDefault="00A22E0C" w:rsidP="00516C25">
      <w:pPr>
        <w:pStyle w:val="a3"/>
        <w:numPr>
          <w:ilvl w:val="2"/>
          <w:numId w:val="11"/>
        </w:numPr>
        <w:spacing w:after="0"/>
        <w:ind w:left="851" w:hanging="284"/>
        <w:rPr>
          <w:rFonts w:asciiTheme="majorBidi" w:hAnsiTheme="majorBidi" w:cstheme="majorBidi"/>
          <w:sz w:val="32"/>
          <w:szCs w:val="32"/>
        </w:rPr>
      </w:pPr>
      <w:r w:rsidRPr="00516C25">
        <w:rPr>
          <w:rFonts w:asciiTheme="majorBidi" w:hAnsiTheme="majorBidi" w:cstheme="majorBidi" w:hint="cs"/>
          <w:sz w:val="32"/>
          <w:szCs w:val="32"/>
          <w:cs/>
        </w:rPr>
        <w:t>ในฐานะของ</w:t>
      </w:r>
      <w:r w:rsidR="007C0B61" w:rsidRPr="00516C25">
        <w:rPr>
          <w:rFonts w:asciiTheme="majorBidi" w:hAnsiTheme="majorBidi" w:cstheme="majorBidi" w:hint="cs"/>
          <w:sz w:val="32"/>
          <w:szCs w:val="32"/>
          <w:cs/>
        </w:rPr>
        <w:t>ผู้เล่น</w:t>
      </w:r>
      <w:r w:rsidR="00F71FAA" w:rsidRPr="00516C25">
        <w:rPr>
          <w:rFonts w:asciiTheme="majorBidi" w:hAnsiTheme="majorBidi" w:cstheme="majorBidi" w:hint="cs"/>
          <w:sz w:val="32"/>
          <w:szCs w:val="32"/>
          <w:cs/>
        </w:rPr>
        <w:t xml:space="preserve"> ฉันต้องการ</w:t>
      </w:r>
      <w:r w:rsidR="00017816" w:rsidRPr="00516C25">
        <w:rPr>
          <w:rFonts w:asciiTheme="majorBidi" w:hAnsiTheme="majorBidi" w:cstheme="majorBidi" w:hint="cs"/>
          <w:sz w:val="32"/>
          <w:szCs w:val="32"/>
          <w:cs/>
        </w:rPr>
        <w:t>เข้าร่วมการแข่งขัน</w:t>
      </w:r>
      <w:r w:rsidR="0031387B" w:rsidRPr="00516C25">
        <w:rPr>
          <w:rFonts w:asciiTheme="majorBidi" w:hAnsiTheme="majorBidi" w:cstheme="majorBidi" w:hint="cs"/>
          <w:sz w:val="32"/>
          <w:szCs w:val="32"/>
          <w:cs/>
        </w:rPr>
        <w:t>และ</w:t>
      </w:r>
      <w:r w:rsidR="00563DF6" w:rsidRPr="00516C25">
        <w:rPr>
          <w:rFonts w:asciiTheme="majorBidi" w:hAnsiTheme="majorBidi" w:cstheme="majorBidi" w:hint="cs"/>
          <w:sz w:val="32"/>
          <w:szCs w:val="32"/>
          <w:cs/>
        </w:rPr>
        <w:t>เชิญเพื่อนร่วมทีม</w:t>
      </w:r>
      <w:r w:rsidR="00017816" w:rsidRPr="00516C25">
        <w:rPr>
          <w:rFonts w:asciiTheme="majorBidi" w:hAnsiTheme="majorBidi" w:cstheme="majorBidi" w:hint="cs"/>
          <w:sz w:val="32"/>
          <w:szCs w:val="32"/>
          <w:cs/>
        </w:rPr>
        <w:t>ได้</w:t>
      </w:r>
    </w:p>
    <w:p w14:paraId="6A2D4024" w14:textId="02150DE9" w:rsidR="00017816" w:rsidRPr="00516C25" w:rsidRDefault="00563DF6" w:rsidP="00516C25">
      <w:pPr>
        <w:pStyle w:val="a3"/>
        <w:numPr>
          <w:ilvl w:val="2"/>
          <w:numId w:val="11"/>
        </w:numPr>
        <w:spacing w:after="0"/>
        <w:ind w:left="851" w:hanging="284"/>
        <w:rPr>
          <w:rFonts w:asciiTheme="majorBidi" w:hAnsiTheme="majorBidi" w:cstheme="majorBidi"/>
          <w:sz w:val="32"/>
          <w:szCs w:val="32"/>
        </w:rPr>
      </w:pPr>
      <w:r w:rsidRPr="00516C25">
        <w:rPr>
          <w:rFonts w:asciiTheme="majorBidi" w:hAnsiTheme="majorBidi" w:cstheme="majorBidi" w:hint="cs"/>
          <w:sz w:val="32"/>
          <w:szCs w:val="32"/>
          <w:cs/>
        </w:rPr>
        <w:t>ในฐานะของผู้เล่น ฉันต้องการเล่นบริดจ์ออนไลน์โดย</w:t>
      </w:r>
      <w:proofErr w:type="spellStart"/>
      <w:r w:rsidRPr="00516C25">
        <w:rPr>
          <w:rFonts w:asciiTheme="majorBidi" w:hAnsiTheme="majorBidi" w:cstheme="majorBidi" w:hint="cs"/>
          <w:sz w:val="32"/>
          <w:szCs w:val="32"/>
          <w:cs/>
        </w:rPr>
        <w:t>กฏ</w:t>
      </w:r>
      <w:proofErr w:type="spellEnd"/>
      <w:r w:rsidRPr="00516C25">
        <w:rPr>
          <w:rFonts w:asciiTheme="majorBidi" w:hAnsiTheme="majorBidi" w:cstheme="majorBidi" w:hint="cs"/>
          <w:sz w:val="32"/>
          <w:szCs w:val="32"/>
          <w:cs/>
        </w:rPr>
        <w:t xml:space="preserve">ของ </w:t>
      </w:r>
      <w:r w:rsidRPr="00516C25">
        <w:rPr>
          <w:rFonts w:asciiTheme="majorBidi" w:hAnsiTheme="majorBidi" w:cstheme="majorBidi"/>
          <w:sz w:val="32"/>
          <w:szCs w:val="32"/>
        </w:rPr>
        <w:t>Bridge Contract</w:t>
      </w:r>
    </w:p>
    <w:p w14:paraId="0FFBA9EC" w14:textId="2B3E8F72" w:rsidR="009C1DB5" w:rsidRPr="00516C25" w:rsidRDefault="009C1DB5" w:rsidP="00516C25">
      <w:pPr>
        <w:pStyle w:val="a3"/>
        <w:numPr>
          <w:ilvl w:val="2"/>
          <w:numId w:val="11"/>
        </w:numPr>
        <w:spacing w:after="0"/>
        <w:ind w:left="851" w:hanging="284"/>
        <w:rPr>
          <w:rFonts w:asciiTheme="majorBidi" w:hAnsiTheme="majorBidi" w:cstheme="majorBidi"/>
          <w:sz w:val="32"/>
          <w:szCs w:val="32"/>
        </w:rPr>
      </w:pPr>
      <w:r w:rsidRPr="00516C25">
        <w:rPr>
          <w:rFonts w:asciiTheme="majorBidi" w:hAnsiTheme="majorBidi" w:cstheme="majorBidi" w:hint="cs"/>
          <w:sz w:val="32"/>
          <w:szCs w:val="32"/>
          <w:cs/>
        </w:rPr>
        <w:t>ในฐานะของผู้เล่น ฉันต้องสามารถดูคะแนนที่ตัวเองเล่นได้</w:t>
      </w:r>
    </w:p>
    <w:p w14:paraId="13B449FF" w14:textId="10887EE2" w:rsidR="00F81B23" w:rsidRPr="00516C25" w:rsidRDefault="00F81B23" w:rsidP="00516C25">
      <w:pPr>
        <w:pStyle w:val="a3"/>
        <w:numPr>
          <w:ilvl w:val="2"/>
          <w:numId w:val="11"/>
        </w:numPr>
        <w:spacing w:after="0"/>
        <w:ind w:left="851" w:hanging="284"/>
        <w:rPr>
          <w:rFonts w:asciiTheme="majorBidi" w:hAnsiTheme="majorBidi" w:cstheme="majorBidi"/>
          <w:sz w:val="32"/>
          <w:szCs w:val="32"/>
        </w:rPr>
      </w:pPr>
      <w:r w:rsidRPr="00516C25">
        <w:rPr>
          <w:rFonts w:asciiTheme="majorBidi" w:hAnsiTheme="majorBidi" w:cstheme="majorBidi" w:hint="cs"/>
          <w:sz w:val="32"/>
          <w:szCs w:val="32"/>
          <w:cs/>
        </w:rPr>
        <w:t>ในฐานะของผู้เล่น</w:t>
      </w:r>
      <w:r w:rsidRPr="00516C25">
        <w:rPr>
          <w:rFonts w:asciiTheme="majorBidi" w:hAnsiTheme="majorBidi" w:cstheme="majorBidi"/>
          <w:sz w:val="32"/>
          <w:szCs w:val="32"/>
        </w:rPr>
        <w:t xml:space="preserve"> </w:t>
      </w:r>
      <w:r w:rsidRPr="00516C25">
        <w:rPr>
          <w:rFonts w:asciiTheme="majorBidi" w:hAnsiTheme="majorBidi" w:cstheme="majorBidi" w:hint="cs"/>
          <w:sz w:val="32"/>
          <w:szCs w:val="32"/>
          <w:cs/>
        </w:rPr>
        <w:t>ฉันต้องสามารถเลือกได้ว่าจะเล่นแบบออนไลน์หรือ</w:t>
      </w:r>
      <w:r w:rsidR="007F3CD2" w:rsidRPr="00516C25">
        <w:rPr>
          <w:rFonts w:asciiTheme="majorBidi" w:hAnsiTheme="majorBidi" w:cstheme="majorBidi" w:hint="cs"/>
          <w:sz w:val="32"/>
          <w:szCs w:val="32"/>
          <w:cs/>
        </w:rPr>
        <w:t>แบบไพ่จริง</w:t>
      </w:r>
    </w:p>
    <w:p w14:paraId="7537490C" w14:textId="188A66B1" w:rsidR="007F3CD2" w:rsidRPr="00516C25" w:rsidRDefault="007F3CD2" w:rsidP="00516C25">
      <w:pPr>
        <w:pStyle w:val="a3"/>
        <w:numPr>
          <w:ilvl w:val="2"/>
          <w:numId w:val="11"/>
        </w:numPr>
        <w:spacing w:after="0"/>
        <w:ind w:left="851" w:hanging="284"/>
        <w:rPr>
          <w:rFonts w:asciiTheme="majorBidi" w:hAnsiTheme="majorBidi" w:cstheme="majorBidi"/>
          <w:sz w:val="32"/>
          <w:szCs w:val="32"/>
        </w:rPr>
      </w:pPr>
      <w:r w:rsidRPr="00516C25">
        <w:rPr>
          <w:rFonts w:asciiTheme="majorBidi" w:hAnsiTheme="majorBidi" w:cstheme="majorBidi" w:hint="cs"/>
          <w:sz w:val="32"/>
          <w:szCs w:val="32"/>
          <w:cs/>
        </w:rPr>
        <w:t>ในฐานะของผู้เล่น ฉันต้องได้รับข่าวสารจาก</w:t>
      </w:r>
      <w:r w:rsidR="00E7172E" w:rsidRPr="00516C25">
        <w:rPr>
          <w:rFonts w:asciiTheme="majorBidi" w:hAnsiTheme="majorBidi" w:cstheme="majorBidi" w:hint="cs"/>
          <w:sz w:val="32"/>
          <w:szCs w:val="32"/>
          <w:cs/>
        </w:rPr>
        <w:t xml:space="preserve"> </w:t>
      </w:r>
      <w:r w:rsidR="00E7172E" w:rsidRPr="00516C25">
        <w:rPr>
          <w:rFonts w:asciiTheme="majorBidi" w:hAnsiTheme="majorBidi" w:cstheme="majorBidi"/>
          <w:sz w:val="32"/>
          <w:szCs w:val="32"/>
        </w:rPr>
        <w:t xml:space="preserve">Admin </w:t>
      </w:r>
      <w:r w:rsidR="00E7172E" w:rsidRPr="00516C25">
        <w:rPr>
          <w:rFonts w:asciiTheme="majorBidi" w:hAnsiTheme="majorBidi" w:cstheme="majorBidi" w:hint="cs"/>
          <w:sz w:val="32"/>
          <w:szCs w:val="32"/>
          <w:cs/>
        </w:rPr>
        <w:t>ตลอด</w:t>
      </w:r>
    </w:p>
    <w:p w14:paraId="0E89921F" w14:textId="574C1841" w:rsidR="00E7172E" w:rsidRPr="00516C25" w:rsidRDefault="00E7172E" w:rsidP="00516C25">
      <w:pPr>
        <w:pStyle w:val="a3"/>
        <w:numPr>
          <w:ilvl w:val="2"/>
          <w:numId w:val="11"/>
        </w:numPr>
        <w:spacing w:after="0"/>
        <w:ind w:left="851" w:hanging="284"/>
        <w:rPr>
          <w:rFonts w:asciiTheme="majorBidi" w:hAnsiTheme="majorBidi" w:cstheme="majorBidi"/>
          <w:sz w:val="32"/>
          <w:szCs w:val="32"/>
        </w:rPr>
      </w:pPr>
      <w:r w:rsidRPr="00516C25">
        <w:rPr>
          <w:rFonts w:asciiTheme="majorBidi" w:hAnsiTheme="majorBidi" w:cstheme="majorBidi" w:hint="cs"/>
          <w:sz w:val="32"/>
          <w:szCs w:val="32"/>
          <w:cs/>
        </w:rPr>
        <w:t xml:space="preserve">ในฐานะของผู้เล่น ฉันต้องสามารถขอความช่วยเหลือจาก </w:t>
      </w:r>
      <w:r w:rsidRPr="00516C25">
        <w:rPr>
          <w:rFonts w:asciiTheme="majorBidi" w:hAnsiTheme="majorBidi" w:cstheme="majorBidi"/>
          <w:sz w:val="32"/>
          <w:szCs w:val="32"/>
        </w:rPr>
        <w:t xml:space="preserve">Tournament Director </w:t>
      </w:r>
      <w:r w:rsidRPr="00516C25">
        <w:rPr>
          <w:rFonts w:asciiTheme="majorBidi" w:hAnsiTheme="majorBidi" w:cstheme="majorBidi" w:hint="cs"/>
          <w:sz w:val="32"/>
          <w:szCs w:val="32"/>
          <w:cs/>
        </w:rPr>
        <w:t>ได้</w:t>
      </w:r>
      <w:r w:rsidR="00A246E9" w:rsidRPr="00516C25">
        <w:rPr>
          <w:rFonts w:asciiTheme="majorBidi" w:hAnsiTheme="majorBidi" w:cstheme="majorBidi" w:hint="cs"/>
          <w:sz w:val="32"/>
          <w:szCs w:val="32"/>
          <w:cs/>
        </w:rPr>
        <w:t>ระหว่างการแข่งขัน</w:t>
      </w:r>
    </w:p>
    <w:p w14:paraId="53A5E96B" w14:textId="3905F8BE" w:rsidR="00A246E9" w:rsidRPr="00516C25" w:rsidRDefault="00A246E9" w:rsidP="00516C25">
      <w:pPr>
        <w:pStyle w:val="a3"/>
        <w:numPr>
          <w:ilvl w:val="2"/>
          <w:numId w:val="11"/>
        </w:numPr>
        <w:spacing w:after="0"/>
        <w:ind w:left="851" w:hanging="284"/>
        <w:rPr>
          <w:rFonts w:asciiTheme="majorBidi" w:hAnsiTheme="majorBidi" w:cstheme="majorBidi"/>
          <w:sz w:val="32"/>
          <w:szCs w:val="32"/>
        </w:rPr>
      </w:pPr>
      <w:r w:rsidRPr="00516C25">
        <w:rPr>
          <w:rFonts w:asciiTheme="majorBidi" w:hAnsiTheme="majorBidi" w:cstheme="majorBidi" w:hint="cs"/>
          <w:sz w:val="32"/>
          <w:szCs w:val="32"/>
          <w:cs/>
        </w:rPr>
        <w:t>ในฐานะของผู้จัดการแข่งขัน</w:t>
      </w:r>
      <w:r w:rsidR="00E836CE" w:rsidRPr="00516C25">
        <w:rPr>
          <w:rFonts w:asciiTheme="majorBidi" w:hAnsiTheme="majorBidi" w:cstheme="majorBidi" w:hint="cs"/>
          <w:sz w:val="32"/>
          <w:szCs w:val="32"/>
          <w:cs/>
        </w:rPr>
        <w:t xml:space="preserve"> ฉันต้องสามารถสร้าง</w:t>
      </w:r>
      <w:r w:rsidR="00E836CE" w:rsidRPr="00516C25">
        <w:rPr>
          <w:rFonts w:asciiTheme="majorBidi" w:hAnsiTheme="majorBidi" w:cstheme="majorBidi"/>
          <w:sz w:val="32"/>
          <w:szCs w:val="32"/>
        </w:rPr>
        <w:t xml:space="preserve">, </w:t>
      </w:r>
      <w:r w:rsidR="00E836CE" w:rsidRPr="00516C25">
        <w:rPr>
          <w:rFonts w:asciiTheme="majorBidi" w:hAnsiTheme="majorBidi" w:cstheme="majorBidi" w:hint="cs"/>
          <w:sz w:val="32"/>
          <w:szCs w:val="32"/>
          <w:cs/>
        </w:rPr>
        <w:t>ลบ</w:t>
      </w:r>
      <w:r w:rsidR="00E836CE" w:rsidRPr="00516C25">
        <w:rPr>
          <w:rFonts w:asciiTheme="majorBidi" w:hAnsiTheme="majorBidi" w:cstheme="majorBidi"/>
          <w:sz w:val="32"/>
          <w:szCs w:val="32"/>
        </w:rPr>
        <w:t xml:space="preserve">, </w:t>
      </w:r>
      <w:r w:rsidR="00E836CE" w:rsidRPr="00516C25">
        <w:rPr>
          <w:rFonts w:asciiTheme="majorBidi" w:hAnsiTheme="majorBidi" w:cstheme="majorBidi" w:hint="cs"/>
          <w:sz w:val="32"/>
          <w:szCs w:val="32"/>
          <w:cs/>
        </w:rPr>
        <w:t>แก้ไข ห้องการแข่งขันได้</w:t>
      </w:r>
    </w:p>
    <w:p w14:paraId="7930D950" w14:textId="44AFD213" w:rsidR="00167BAD" w:rsidRPr="00516C25" w:rsidRDefault="00E22EE7" w:rsidP="00516C25">
      <w:pPr>
        <w:pStyle w:val="a3"/>
        <w:numPr>
          <w:ilvl w:val="2"/>
          <w:numId w:val="11"/>
        </w:numPr>
        <w:spacing w:after="0"/>
        <w:ind w:left="851" w:hanging="284"/>
        <w:rPr>
          <w:rFonts w:asciiTheme="majorBidi" w:hAnsiTheme="majorBidi" w:cstheme="majorBidi"/>
          <w:sz w:val="32"/>
          <w:szCs w:val="32"/>
        </w:rPr>
      </w:pPr>
      <w:r w:rsidRPr="00516C25">
        <w:rPr>
          <w:rFonts w:asciiTheme="majorBidi" w:hAnsiTheme="majorBidi" w:cstheme="majorBidi" w:hint="cs"/>
          <w:sz w:val="32"/>
          <w:szCs w:val="32"/>
          <w:cs/>
        </w:rPr>
        <w:t>ในฐานะของผู้จัดการแข่งขัน ฉันต้องสามารถจัดการกับสมาชิกในห้องที่ฉันสร้างได้</w:t>
      </w:r>
    </w:p>
    <w:p w14:paraId="13BF66D5" w14:textId="132C180A" w:rsidR="00B36C51" w:rsidRPr="00516C25" w:rsidRDefault="00B36C51" w:rsidP="00516C25">
      <w:pPr>
        <w:pStyle w:val="a3"/>
        <w:numPr>
          <w:ilvl w:val="2"/>
          <w:numId w:val="11"/>
        </w:numPr>
        <w:spacing w:after="0"/>
        <w:ind w:left="851" w:hanging="284"/>
        <w:rPr>
          <w:rFonts w:asciiTheme="majorBidi" w:hAnsiTheme="majorBidi" w:cstheme="majorBidi"/>
          <w:sz w:val="32"/>
          <w:szCs w:val="32"/>
        </w:rPr>
      </w:pPr>
      <w:r w:rsidRPr="00516C25">
        <w:rPr>
          <w:rFonts w:asciiTheme="majorBidi" w:hAnsiTheme="majorBidi" w:cstheme="majorBidi" w:hint="cs"/>
          <w:sz w:val="32"/>
          <w:szCs w:val="32"/>
          <w:cs/>
        </w:rPr>
        <w:t>ในฐานะของผู้จัดการแข่งขัน ฉันต้องสามารถดูการจับคู่และลำดับการแข่งได้</w:t>
      </w:r>
    </w:p>
    <w:p w14:paraId="1F1D3A08" w14:textId="1189A00D" w:rsidR="001B3254" w:rsidRDefault="00B36C51" w:rsidP="004302D6">
      <w:pPr>
        <w:pStyle w:val="a3"/>
        <w:numPr>
          <w:ilvl w:val="2"/>
          <w:numId w:val="11"/>
        </w:numPr>
        <w:spacing w:after="0"/>
        <w:ind w:left="851" w:hanging="284"/>
        <w:rPr>
          <w:rFonts w:asciiTheme="majorBidi" w:hAnsiTheme="majorBidi" w:cstheme="majorBidi"/>
          <w:sz w:val="32"/>
          <w:szCs w:val="32"/>
        </w:rPr>
      </w:pPr>
      <w:r w:rsidRPr="00516C25">
        <w:rPr>
          <w:rFonts w:asciiTheme="majorBidi" w:hAnsiTheme="majorBidi" w:cstheme="majorBidi" w:hint="cs"/>
          <w:sz w:val="32"/>
          <w:szCs w:val="32"/>
          <w:cs/>
        </w:rPr>
        <w:t>ในฐานะของผู้จัดการแข่งขัน ฉันต้องสามารถ</w:t>
      </w:r>
      <w:r w:rsidR="001B3254" w:rsidRPr="00516C25">
        <w:rPr>
          <w:rFonts w:asciiTheme="majorBidi" w:hAnsiTheme="majorBidi" w:cstheme="majorBidi" w:hint="cs"/>
          <w:sz w:val="32"/>
          <w:szCs w:val="32"/>
          <w:cs/>
        </w:rPr>
        <w:t>ดูคะแนนของผู้เล่นได้ทุกคน</w:t>
      </w:r>
    </w:p>
    <w:p w14:paraId="5EF6C4A4" w14:textId="033C8366" w:rsidR="00516C25" w:rsidRDefault="00516C25" w:rsidP="004302D6">
      <w:pPr>
        <w:pStyle w:val="a3"/>
        <w:numPr>
          <w:ilvl w:val="2"/>
          <w:numId w:val="11"/>
        </w:numPr>
        <w:spacing w:after="0"/>
        <w:ind w:left="851" w:hanging="284"/>
        <w:rPr>
          <w:rFonts w:asciiTheme="majorBidi" w:hAnsiTheme="majorBidi" w:cstheme="majorBidi"/>
          <w:sz w:val="32"/>
          <w:szCs w:val="32"/>
        </w:rPr>
      </w:pPr>
      <w:r>
        <w:rPr>
          <w:rFonts w:asciiTheme="majorBidi" w:hAnsiTheme="majorBidi" w:cstheme="majorBidi" w:hint="cs"/>
          <w:sz w:val="32"/>
          <w:szCs w:val="32"/>
          <w:cs/>
        </w:rPr>
        <w:t>ในฐานะของผู้ดูแลระบบ</w:t>
      </w:r>
      <w:r w:rsidR="005D213F">
        <w:rPr>
          <w:rFonts w:asciiTheme="majorBidi" w:hAnsiTheme="majorBidi" w:cstheme="majorBidi" w:hint="cs"/>
          <w:sz w:val="32"/>
          <w:szCs w:val="32"/>
          <w:cs/>
        </w:rPr>
        <w:t xml:space="preserve"> ฉันต้องสามารถจัดการกับสมาชิกทุกคนได้</w:t>
      </w:r>
    </w:p>
    <w:p w14:paraId="0D611771" w14:textId="4EBBFA49" w:rsidR="005D213F" w:rsidRDefault="005D213F" w:rsidP="004302D6">
      <w:pPr>
        <w:pStyle w:val="a3"/>
        <w:numPr>
          <w:ilvl w:val="2"/>
          <w:numId w:val="11"/>
        </w:numPr>
        <w:spacing w:after="0"/>
        <w:ind w:left="851" w:hanging="284"/>
        <w:rPr>
          <w:rFonts w:asciiTheme="majorBidi" w:hAnsiTheme="majorBidi" w:cstheme="majorBidi"/>
          <w:sz w:val="32"/>
          <w:szCs w:val="32"/>
        </w:rPr>
      </w:pPr>
      <w:r>
        <w:rPr>
          <w:rFonts w:asciiTheme="majorBidi" w:hAnsiTheme="majorBidi" w:cstheme="majorBidi" w:hint="cs"/>
          <w:sz w:val="32"/>
          <w:szCs w:val="32"/>
          <w:cs/>
        </w:rPr>
        <w:t xml:space="preserve">ในฐานะของผู้ดูแลระบบ ฉันต้องสามารถสร้าง </w:t>
      </w:r>
      <w:r>
        <w:rPr>
          <w:rFonts w:asciiTheme="majorBidi" w:hAnsiTheme="majorBidi" w:cstheme="majorBidi"/>
          <w:sz w:val="32"/>
          <w:szCs w:val="32"/>
        </w:rPr>
        <w:t xml:space="preserve">Board </w:t>
      </w:r>
      <w:r>
        <w:rPr>
          <w:rFonts w:asciiTheme="majorBidi" w:hAnsiTheme="majorBidi" w:cstheme="majorBidi" w:hint="cs"/>
          <w:sz w:val="32"/>
          <w:szCs w:val="32"/>
          <w:cs/>
        </w:rPr>
        <w:t>การประกาศแก่สมาชิกทุกคนได้</w:t>
      </w:r>
    </w:p>
    <w:p w14:paraId="6DE5E102" w14:textId="687CC642" w:rsidR="001172C7" w:rsidRPr="00516C25" w:rsidRDefault="001172C7" w:rsidP="004302D6">
      <w:pPr>
        <w:pStyle w:val="a3"/>
        <w:numPr>
          <w:ilvl w:val="2"/>
          <w:numId w:val="11"/>
        </w:numPr>
        <w:spacing w:after="0"/>
        <w:ind w:left="851" w:hanging="284"/>
        <w:rPr>
          <w:rFonts w:asciiTheme="majorBidi" w:hAnsiTheme="majorBidi" w:cstheme="majorBidi"/>
          <w:sz w:val="32"/>
          <w:szCs w:val="32"/>
        </w:rPr>
      </w:pPr>
      <w:r>
        <w:rPr>
          <w:rFonts w:asciiTheme="majorBidi" w:hAnsiTheme="majorBidi" w:cstheme="majorBidi" w:hint="cs"/>
          <w:sz w:val="32"/>
          <w:szCs w:val="32"/>
          <w:cs/>
        </w:rPr>
        <w:t>ในฐานะของผู้ดูแลระบบ ฉันต้องสามารถสำรองข้อมูลการแข่งขันได้</w:t>
      </w:r>
    </w:p>
    <w:p w14:paraId="01E38536" w14:textId="4EBBFA49" w:rsidR="00AB5B22" w:rsidRDefault="00AB5B22" w:rsidP="004302D6">
      <w:pPr>
        <w:spacing w:after="0"/>
        <w:rPr>
          <w:rFonts w:asciiTheme="majorBidi" w:hAnsiTheme="majorBidi" w:cstheme="majorBidi"/>
          <w:sz w:val="32"/>
          <w:szCs w:val="32"/>
        </w:rPr>
      </w:pPr>
      <w:r>
        <w:rPr>
          <w:rFonts w:asciiTheme="majorBidi" w:hAnsiTheme="majorBidi" w:cstheme="majorBidi"/>
          <w:sz w:val="32"/>
          <w:szCs w:val="32"/>
          <w:cs/>
        </w:rPr>
        <w:tab/>
      </w:r>
    </w:p>
    <w:p w14:paraId="15DF5C61" w14:textId="77777777" w:rsidR="003C41D3" w:rsidRDefault="003C41D3" w:rsidP="004302D6">
      <w:pPr>
        <w:spacing w:after="0"/>
        <w:rPr>
          <w:rFonts w:asciiTheme="majorBidi" w:hAnsiTheme="majorBidi" w:cstheme="majorBidi"/>
          <w:sz w:val="32"/>
          <w:szCs w:val="32"/>
        </w:rPr>
      </w:pPr>
    </w:p>
    <w:p w14:paraId="37EC92E2" w14:textId="77777777" w:rsidR="003C41D3" w:rsidRDefault="003C41D3" w:rsidP="004302D6">
      <w:pPr>
        <w:spacing w:after="0"/>
        <w:rPr>
          <w:rFonts w:asciiTheme="majorBidi" w:hAnsiTheme="majorBidi" w:cstheme="majorBidi"/>
          <w:sz w:val="32"/>
          <w:szCs w:val="32"/>
        </w:rPr>
      </w:pPr>
    </w:p>
    <w:p w14:paraId="68C22D62" w14:textId="77777777" w:rsidR="003C41D3" w:rsidRDefault="003C41D3" w:rsidP="004302D6">
      <w:pPr>
        <w:spacing w:after="0"/>
        <w:rPr>
          <w:rFonts w:asciiTheme="majorBidi" w:hAnsiTheme="majorBidi" w:cstheme="majorBidi"/>
          <w:sz w:val="32"/>
          <w:szCs w:val="32"/>
        </w:rPr>
      </w:pPr>
    </w:p>
    <w:p w14:paraId="3EA07B7C" w14:textId="77777777" w:rsidR="003C41D3" w:rsidRDefault="003C41D3" w:rsidP="004302D6">
      <w:pPr>
        <w:spacing w:after="0"/>
        <w:rPr>
          <w:rFonts w:asciiTheme="majorBidi" w:hAnsiTheme="majorBidi" w:cstheme="majorBidi"/>
          <w:sz w:val="32"/>
          <w:szCs w:val="32"/>
        </w:rPr>
      </w:pPr>
    </w:p>
    <w:p w14:paraId="08A402D6" w14:textId="77777777" w:rsidR="003C41D3" w:rsidRDefault="003C41D3" w:rsidP="004302D6">
      <w:pPr>
        <w:spacing w:after="0"/>
        <w:rPr>
          <w:rFonts w:asciiTheme="majorBidi" w:hAnsiTheme="majorBidi" w:cstheme="majorBidi"/>
          <w:sz w:val="32"/>
          <w:szCs w:val="32"/>
        </w:rPr>
      </w:pPr>
    </w:p>
    <w:p w14:paraId="79BFB111" w14:textId="77777777" w:rsidR="003C41D3" w:rsidRDefault="003C41D3" w:rsidP="004302D6">
      <w:pPr>
        <w:spacing w:after="0"/>
        <w:rPr>
          <w:rFonts w:asciiTheme="majorBidi" w:hAnsiTheme="majorBidi" w:cstheme="majorBidi"/>
          <w:sz w:val="32"/>
          <w:szCs w:val="32"/>
        </w:rPr>
      </w:pPr>
    </w:p>
    <w:p w14:paraId="6A8A320D" w14:textId="77777777" w:rsidR="003C41D3" w:rsidRDefault="003C41D3" w:rsidP="004302D6">
      <w:pPr>
        <w:spacing w:after="0"/>
        <w:rPr>
          <w:rFonts w:asciiTheme="majorBidi" w:hAnsiTheme="majorBidi" w:cstheme="majorBidi"/>
          <w:sz w:val="32"/>
          <w:szCs w:val="32"/>
        </w:rPr>
      </w:pPr>
    </w:p>
    <w:p w14:paraId="2251A925" w14:textId="77777777" w:rsidR="003C41D3" w:rsidRDefault="003C41D3" w:rsidP="004302D6">
      <w:pPr>
        <w:spacing w:after="0"/>
        <w:rPr>
          <w:rFonts w:asciiTheme="majorBidi" w:hAnsiTheme="majorBidi" w:cstheme="majorBidi"/>
          <w:sz w:val="32"/>
          <w:szCs w:val="32"/>
        </w:rPr>
      </w:pPr>
    </w:p>
    <w:p w14:paraId="798B18AB" w14:textId="77777777" w:rsidR="003C41D3" w:rsidRDefault="003C41D3" w:rsidP="004302D6">
      <w:pPr>
        <w:spacing w:after="0"/>
        <w:rPr>
          <w:rFonts w:asciiTheme="majorBidi" w:hAnsiTheme="majorBidi" w:cstheme="majorBidi"/>
          <w:sz w:val="32"/>
          <w:szCs w:val="32"/>
        </w:rPr>
      </w:pPr>
    </w:p>
    <w:p w14:paraId="3A08E2E6" w14:textId="77777777" w:rsidR="003C41D3" w:rsidRDefault="003C41D3" w:rsidP="004302D6">
      <w:pPr>
        <w:spacing w:after="0"/>
        <w:rPr>
          <w:rFonts w:asciiTheme="majorBidi" w:hAnsiTheme="majorBidi" w:cstheme="majorBidi"/>
          <w:sz w:val="32"/>
          <w:szCs w:val="32"/>
        </w:rPr>
      </w:pPr>
    </w:p>
    <w:p w14:paraId="3DCA0303" w14:textId="77777777" w:rsidR="003C41D3" w:rsidRPr="00A22E0C" w:rsidRDefault="003C41D3" w:rsidP="004302D6">
      <w:pPr>
        <w:spacing w:after="0"/>
        <w:rPr>
          <w:rFonts w:asciiTheme="majorBidi" w:hAnsiTheme="majorBidi" w:cstheme="majorBidi"/>
          <w:sz w:val="32"/>
          <w:szCs w:val="32"/>
          <w:cs/>
        </w:rPr>
      </w:pPr>
    </w:p>
    <w:p w14:paraId="0406061F" w14:textId="551261F0" w:rsidR="00167BAD" w:rsidRDefault="004302D6" w:rsidP="004302D6">
      <w:pPr>
        <w:spacing w:after="0"/>
        <w:rPr>
          <w:rFonts w:asciiTheme="majorBidi" w:hAnsiTheme="majorBidi" w:cstheme="majorBidi"/>
          <w:b/>
          <w:bCs/>
          <w:sz w:val="36"/>
          <w:szCs w:val="36"/>
        </w:rPr>
      </w:pPr>
      <w:r>
        <w:rPr>
          <w:rFonts w:asciiTheme="majorBidi" w:hAnsiTheme="majorBidi" w:cstheme="majorBidi"/>
          <w:b/>
          <w:bCs/>
          <w:sz w:val="36"/>
          <w:szCs w:val="36"/>
        </w:rPr>
        <w:lastRenderedPageBreak/>
        <w:t xml:space="preserve">3.3 Use Case Diagram </w:t>
      </w:r>
      <w:r>
        <w:rPr>
          <w:rFonts w:asciiTheme="majorBidi" w:hAnsiTheme="majorBidi" w:cstheme="majorBidi" w:hint="cs"/>
          <w:b/>
          <w:bCs/>
          <w:sz w:val="36"/>
          <w:szCs w:val="36"/>
          <w:cs/>
        </w:rPr>
        <w:t>ของระบบ</w:t>
      </w:r>
    </w:p>
    <w:p w14:paraId="05D9CF7A" w14:textId="0815C1F7" w:rsidR="00DA7687" w:rsidRDefault="00FE6A46" w:rsidP="003C41D3">
      <w:pPr>
        <w:spacing w:after="0"/>
        <w:jc w:val="center"/>
        <w:rPr>
          <w:rFonts w:asciiTheme="majorBidi" w:hAnsiTheme="majorBidi" w:cstheme="majorBidi"/>
          <w:b/>
          <w:bCs/>
          <w:sz w:val="36"/>
          <w:szCs w:val="36"/>
        </w:rPr>
      </w:pPr>
      <w:r>
        <w:rPr>
          <w:rFonts w:asciiTheme="majorBidi" w:hAnsiTheme="majorBidi" w:cstheme="majorBidi" w:hint="cs"/>
          <w:b/>
          <w:bCs/>
          <w:noProof/>
          <w:sz w:val="36"/>
          <w:szCs w:val="36"/>
          <w:cs/>
        </w:rPr>
        <w:drawing>
          <wp:inline distT="0" distB="0" distL="0" distR="0" wp14:anchorId="39BB3C84" wp14:editId="0B9D9598">
            <wp:extent cx="4917576" cy="639284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647" cy="6396841"/>
                    </a:xfrm>
                    <a:prstGeom prst="rect">
                      <a:avLst/>
                    </a:prstGeom>
                    <a:noFill/>
                    <a:ln>
                      <a:noFill/>
                    </a:ln>
                  </pic:spPr>
                </pic:pic>
              </a:graphicData>
            </a:graphic>
          </wp:inline>
        </w:drawing>
      </w:r>
    </w:p>
    <w:p w14:paraId="4D0C6B0A" w14:textId="03D73939" w:rsidR="003C41D3" w:rsidRPr="00F624A5" w:rsidRDefault="00767900" w:rsidP="003C41D3">
      <w:pPr>
        <w:spacing w:after="0"/>
        <w:jc w:val="center"/>
        <w:rPr>
          <w:rFonts w:asciiTheme="majorBidi" w:hAnsiTheme="majorBidi" w:cstheme="majorBidi"/>
          <w:b/>
          <w:bCs/>
          <w:sz w:val="32"/>
          <w:szCs w:val="32"/>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 xml:space="preserve">3.1 </w:t>
      </w:r>
      <w:r w:rsidR="00F624A5" w:rsidRPr="00F624A5">
        <w:rPr>
          <w:rFonts w:asciiTheme="majorBidi" w:hAnsiTheme="majorBidi" w:cstheme="majorBidi"/>
          <w:b/>
          <w:bCs/>
          <w:sz w:val="32"/>
          <w:szCs w:val="32"/>
        </w:rPr>
        <w:t xml:space="preserve">Use case </w:t>
      </w:r>
      <w:r w:rsidR="00F624A5" w:rsidRPr="00F624A5">
        <w:rPr>
          <w:rFonts w:asciiTheme="majorBidi" w:hAnsiTheme="majorBidi" w:cstheme="majorBidi" w:hint="cs"/>
          <w:b/>
          <w:bCs/>
          <w:sz w:val="32"/>
          <w:szCs w:val="32"/>
          <w:cs/>
        </w:rPr>
        <w:t>ของระบบ</w:t>
      </w:r>
    </w:p>
    <w:p w14:paraId="122FEA44" w14:textId="77777777" w:rsidR="003C41D3" w:rsidRDefault="003C41D3" w:rsidP="003C41D3">
      <w:pPr>
        <w:spacing w:after="0"/>
        <w:jc w:val="center"/>
        <w:rPr>
          <w:rFonts w:asciiTheme="majorBidi" w:hAnsiTheme="majorBidi" w:cstheme="majorBidi"/>
          <w:b/>
          <w:bCs/>
          <w:sz w:val="36"/>
          <w:szCs w:val="36"/>
        </w:rPr>
      </w:pPr>
    </w:p>
    <w:p w14:paraId="172FB248" w14:textId="77777777" w:rsidR="003C41D3" w:rsidRDefault="003C41D3" w:rsidP="003C41D3">
      <w:pPr>
        <w:spacing w:after="0"/>
        <w:jc w:val="center"/>
        <w:rPr>
          <w:rFonts w:asciiTheme="majorBidi" w:hAnsiTheme="majorBidi" w:cstheme="majorBidi"/>
          <w:b/>
          <w:bCs/>
          <w:sz w:val="36"/>
          <w:szCs w:val="36"/>
        </w:rPr>
      </w:pPr>
    </w:p>
    <w:p w14:paraId="5D8B3A32" w14:textId="77777777" w:rsidR="003A3C5E" w:rsidRDefault="003A3C5E" w:rsidP="003C41D3">
      <w:pPr>
        <w:spacing w:after="0"/>
        <w:jc w:val="center"/>
        <w:rPr>
          <w:rFonts w:asciiTheme="majorBidi" w:hAnsiTheme="majorBidi" w:cstheme="majorBidi"/>
          <w:b/>
          <w:bCs/>
          <w:sz w:val="36"/>
          <w:szCs w:val="36"/>
        </w:rPr>
      </w:pPr>
    </w:p>
    <w:p w14:paraId="21399D84" w14:textId="77777777" w:rsidR="00907946" w:rsidRDefault="00517766" w:rsidP="004302D6">
      <w:pPr>
        <w:spacing w:after="0"/>
        <w:rPr>
          <w:rFonts w:asciiTheme="majorBidi" w:hAnsiTheme="majorBidi" w:cstheme="majorBidi"/>
          <w:b/>
          <w:bCs/>
          <w:sz w:val="36"/>
          <w:szCs w:val="36"/>
        </w:rPr>
      </w:pPr>
      <w:r>
        <w:rPr>
          <w:rFonts w:asciiTheme="majorBidi" w:hAnsiTheme="majorBidi" w:cstheme="majorBidi"/>
          <w:b/>
          <w:bCs/>
          <w:sz w:val="36"/>
          <w:szCs w:val="36"/>
        </w:rPr>
        <w:lastRenderedPageBreak/>
        <w:t xml:space="preserve">3.4 Sequence Diagram </w:t>
      </w:r>
      <w:r>
        <w:rPr>
          <w:rFonts w:asciiTheme="majorBidi" w:hAnsiTheme="majorBidi" w:cstheme="majorBidi" w:hint="cs"/>
          <w:b/>
          <w:bCs/>
          <w:sz w:val="36"/>
          <w:szCs w:val="36"/>
          <w:cs/>
        </w:rPr>
        <w:t>ของระบบ</w:t>
      </w:r>
    </w:p>
    <w:p w14:paraId="3DF6A5DF" w14:textId="6A1A041E" w:rsidR="00941FC5" w:rsidRDefault="00941FC5" w:rsidP="004302D6">
      <w:pPr>
        <w:spacing w:after="0"/>
        <w:rPr>
          <w:rFonts w:asciiTheme="majorBidi" w:hAnsiTheme="majorBidi" w:cstheme="majorBidi" w:hint="cs"/>
          <w:b/>
          <w:bCs/>
          <w:sz w:val="36"/>
          <w:szCs w:val="36"/>
          <w:cs/>
        </w:rPr>
      </w:pPr>
      <w:r>
        <w:rPr>
          <w:rFonts w:asciiTheme="majorBidi" w:hAnsiTheme="majorBidi" w:cstheme="majorBidi"/>
          <w:b/>
          <w:bCs/>
          <w:sz w:val="36"/>
          <w:szCs w:val="36"/>
        </w:rPr>
        <w:tab/>
        <w:t xml:space="preserve">3.4.1 Sequence Diagram </w:t>
      </w:r>
      <w:r>
        <w:rPr>
          <w:rFonts w:asciiTheme="majorBidi" w:hAnsiTheme="majorBidi" w:cstheme="majorBidi" w:hint="cs"/>
          <w:b/>
          <w:bCs/>
          <w:sz w:val="36"/>
          <w:szCs w:val="36"/>
          <w:cs/>
        </w:rPr>
        <w:t xml:space="preserve">ของ </w:t>
      </w:r>
      <w:r>
        <w:rPr>
          <w:rFonts w:asciiTheme="majorBidi" w:hAnsiTheme="majorBidi" w:cstheme="majorBidi"/>
          <w:b/>
          <w:bCs/>
          <w:sz w:val="36"/>
          <w:szCs w:val="36"/>
        </w:rPr>
        <w:t xml:space="preserve">Player </w:t>
      </w:r>
      <w:r>
        <w:rPr>
          <w:rFonts w:asciiTheme="majorBidi" w:hAnsiTheme="majorBidi" w:cstheme="majorBidi" w:hint="cs"/>
          <w:b/>
          <w:bCs/>
          <w:sz w:val="36"/>
          <w:szCs w:val="36"/>
          <w:cs/>
        </w:rPr>
        <w:t>หรือผู้เล่น</w:t>
      </w:r>
    </w:p>
    <w:p w14:paraId="62210498" w14:textId="261DC65D" w:rsidR="00907946" w:rsidRDefault="00907946" w:rsidP="004302D6">
      <w:pPr>
        <w:spacing w:after="0"/>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29F8BD65" wp14:editId="7EA8A062">
            <wp:extent cx="5486400" cy="3152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14:paraId="0B774813" w14:textId="7EB271C7" w:rsidR="00F624A5" w:rsidRPr="00F624A5" w:rsidRDefault="00F624A5" w:rsidP="00F624A5">
      <w:pPr>
        <w:spacing w:after="0"/>
        <w:jc w:val="center"/>
        <w:rPr>
          <w:rFonts w:asciiTheme="majorBidi" w:hAnsiTheme="majorBidi" w:cstheme="majorBidi" w:hint="cs"/>
          <w:b/>
          <w:bCs/>
          <w:sz w:val="32"/>
          <w:szCs w:val="32"/>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Pr>
          <w:rFonts w:asciiTheme="majorBidi" w:hAnsiTheme="majorBidi" w:cstheme="majorBidi"/>
          <w:b/>
          <w:bCs/>
          <w:sz w:val="32"/>
          <w:szCs w:val="32"/>
        </w:rPr>
        <w:t>2</w:t>
      </w:r>
      <w:r w:rsidRPr="00F624A5">
        <w:rPr>
          <w:rFonts w:asciiTheme="majorBidi" w:hAnsiTheme="majorBidi" w:cstheme="majorBidi"/>
          <w:b/>
          <w:bCs/>
          <w:sz w:val="32"/>
          <w:szCs w:val="32"/>
        </w:rPr>
        <w:t xml:space="preserve"> </w:t>
      </w:r>
      <w:r w:rsidR="00D43F25">
        <w:rPr>
          <w:rFonts w:asciiTheme="majorBidi" w:hAnsiTheme="majorBidi" w:cstheme="majorBidi"/>
          <w:b/>
          <w:bCs/>
          <w:sz w:val="32"/>
          <w:szCs w:val="32"/>
        </w:rPr>
        <w:t>S</w:t>
      </w:r>
      <w:r w:rsidR="009A132C">
        <w:rPr>
          <w:rFonts w:asciiTheme="majorBidi" w:hAnsiTheme="majorBidi" w:cstheme="majorBidi"/>
          <w:b/>
          <w:bCs/>
          <w:sz w:val="32"/>
          <w:szCs w:val="32"/>
        </w:rPr>
        <w:t>e</w:t>
      </w:r>
      <w:r w:rsidR="00D43F25">
        <w:rPr>
          <w:rFonts w:asciiTheme="majorBidi" w:hAnsiTheme="majorBidi" w:cstheme="majorBidi"/>
          <w:b/>
          <w:bCs/>
          <w:sz w:val="32"/>
          <w:szCs w:val="32"/>
        </w:rPr>
        <w:t>quence</w:t>
      </w:r>
      <w:r w:rsidR="00327589">
        <w:rPr>
          <w:rFonts w:asciiTheme="majorBidi" w:hAnsiTheme="majorBidi" w:cstheme="majorBidi"/>
          <w:b/>
          <w:bCs/>
          <w:sz w:val="32"/>
          <w:szCs w:val="32"/>
        </w:rPr>
        <w:t xml:space="preserve"> diagram</w:t>
      </w:r>
      <w:r w:rsidR="00070C09">
        <w:rPr>
          <w:rFonts w:asciiTheme="majorBidi" w:hAnsiTheme="majorBidi" w:cstheme="majorBidi"/>
          <w:b/>
          <w:bCs/>
          <w:sz w:val="32"/>
          <w:szCs w:val="32"/>
        </w:rPr>
        <w:t xml:space="preserve"> </w:t>
      </w:r>
      <w:r w:rsidR="00070C09">
        <w:rPr>
          <w:rFonts w:asciiTheme="majorBidi" w:hAnsiTheme="majorBidi" w:cstheme="majorBidi" w:hint="cs"/>
          <w:b/>
          <w:bCs/>
          <w:sz w:val="32"/>
          <w:szCs w:val="32"/>
          <w:cs/>
        </w:rPr>
        <w:t>การสมัครสมาชิก</w:t>
      </w:r>
    </w:p>
    <w:p w14:paraId="158C2B21" w14:textId="77116496" w:rsidR="00907946" w:rsidRDefault="00907946" w:rsidP="004302D6">
      <w:pPr>
        <w:spacing w:after="0"/>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2327C53A" wp14:editId="48301138">
            <wp:extent cx="5486400" cy="3152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14:paraId="157359BB" w14:textId="788D98F5" w:rsidR="00070C09" w:rsidRPr="00070C09" w:rsidRDefault="00070C09" w:rsidP="00070C09">
      <w:pPr>
        <w:spacing w:after="0"/>
        <w:jc w:val="center"/>
        <w:rPr>
          <w:rFonts w:asciiTheme="majorBidi" w:hAnsiTheme="majorBidi" w:cstheme="majorBidi" w:hint="cs"/>
          <w:b/>
          <w:bCs/>
          <w:sz w:val="32"/>
          <w:szCs w:val="32"/>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Pr>
          <w:rFonts w:asciiTheme="majorBidi" w:hAnsiTheme="majorBidi" w:cstheme="majorBidi"/>
          <w:b/>
          <w:bCs/>
          <w:sz w:val="32"/>
          <w:szCs w:val="32"/>
        </w:rPr>
        <w:t>3</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Sequence diagram </w:t>
      </w:r>
      <w:r>
        <w:rPr>
          <w:rFonts w:asciiTheme="majorBidi" w:hAnsiTheme="majorBidi" w:cstheme="majorBidi" w:hint="cs"/>
          <w:b/>
          <w:bCs/>
          <w:sz w:val="32"/>
          <w:szCs w:val="32"/>
          <w:cs/>
        </w:rPr>
        <w:t>การล็อคอินเข้าสู่ระบบสำเร็จ</w:t>
      </w:r>
    </w:p>
    <w:p w14:paraId="2980018D" w14:textId="27F8F018" w:rsidR="00907946" w:rsidRDefault="00907946" w:rsidP="004302D6">
      <w:pPr>
        <w:spacing w:after="0"/>
        <w:rPr>
          <w:rFonts w:asciiTheme="majorBidi" w:hAnsiTheme="majorBidi" w:cstheme="majorBidi"/>
          <w:b/>
          <w:bCs/>
          <w:sz w:val="36"/>
          <w:szCs w:val="36"/>
        </w:rPr>
      </w:pPr>
      <w:r>
        <w:rPr>
          <w:rFonts w:asciiTheme="majorBidi" w:hAnsiTheme="majorBidi" w:cstheme="majorBidi"/>
          <w:b/>
          <w:bCs/>
          <w:noProof/>
          <w:sz w:val="36"/>
          <w:szCs w:val="36"/>
        </w:rPr>
        <w:lastRenderedPageBreak/>
        <w:drawing>
          <wp:inline distT="0" distB="0" distL="0" distR="0" wp14:anchorId="5C2E62CA" wp14:editId="605E97F8">
            <wp:extent cx="5486400" cy="3152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14:paraId="79846E14" w14:textId="72799B0A" w:rsidR="00070C09" w:rsidRPr="00070C09" w:rsidRDefault="00070C09" w:rsidP="00070C09">
      <w:pPr>
        <w:spacing w:after="0"/>
        <w:jc w:val="center"/>
        <w:rPr>
          <w:rFonts w:asciiTheme="majorBidi" w:hAnsiTheme="majorBidi" w:cstheme="majorBidi" w:hint="cs"/>
          <w:b/>
          <w:bCs/>
          <w:sz w:val="32"/>
          <w:szCs w:val="32"/>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Pr>
          <w:rFonts w:asciiTheme="majorBidi" w:hAnsiTheme="majorBidi" w:cstheme="majorBidi"/>
          <w:b/>
          <w:bCs/>
          <w:sz w:val="32"/>
          <w:szCs w:val="32"/>
        </w:rPr>
        <w:t>4</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Sequence diagram </w:t>
      </w:r>
      <w:r>
        <w:rPr>
          <w:rFonts w:asciiTheme="majorBidi" w:hAnsiTheme="majorBidi" w:cstheme="majorBidi" w:hint="cs"/>
          <w:b/>
          <w:bCs/>
          <w:sz w:val="32"/>
          <w:szCs w:val="32"/>
          <w:cs/>
        </w:rPr>
        <w:t>การล็อคอินเข้าสู่ระบบไม่สำเร็จ</w:t>
      </w:r>
    </w:p>
    <w:p w14:paraId="191FC27E" w14:textId="25AC1902" w:rsidR="00907946" w:rsidRDefault="002570A5" w:rsidP="004302D6">
      <w:pPr>
        <w:spacing w:after="0"/>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6F9F636C" wp14:editId="523A67C7">
            <wp:extent cx="5486400" cy="3204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04210"/>
                    </a:xfrm>
                    <a:prstGeom prst="rect">
                      <a:avLst/>
                    </a:prstGeom>
                    <a:noFill/>
                    <a:ln>
                      <a:noFill/>
                    </a:ln>
                  </pic:spPr>
                </pic:pic>
              </a:graphicData>
            </a:graphic>
          </wp:inline>
        </w:drawing>
      </w:r>
    </w:p>
    <w:p w14:paraId="346EC2D4" w14:textId="29111FFE" w:rsidR="00070C09" w:rsidRPr="00070C09" w:rsidRDefault="00070C09" w:rsidP="00070C09">
      <w:pPr>
        <w:spacing w:after="0"/>
        <w:jc w:val="center"/>
        <w:rPr>
          <w:rFonts w:asciiTheme="majorBidi" w:hAnsiTheme="majorBidi" w:cstheme="majorBidi" w:hint="cs"/>
          <w:b/>
          <w:bCs/>
          <w:sz w:val="32"/>
          <w:szCs w:val="32"/>
          <w:cs/>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Pr>
          <w:rFonts w:asciiTheme="majorBidi" w:hAnsiTheme="majorBidi" w:cstheme="majorBidi"/>
          <w:b/>
          <w:bCs/>
          <w:sz w:val="32"/>
          <w:szCs w:val="32"/>
        </w:rPr>
        <w:t>5</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Sequence diagram </w:t>
      </w:r>
      <w:r>
        <w:rPr>
          <w:rFonts w:asciiTheme="majorBidi" w:hAnsiTheme="majorBidi" w:cstheme="majorBidi" w:hint="cs"/>
          <w:b/>
          <w:bCs/>
          <w:sz w:val="32"/>
          <w:szCs w:val="32"/>
          <w:cs/>
        </w:rPr>
        <w:t>ผู้เล่นแก้ไขข้อมูลส่วนตัว</w:t>
      </w:r>
    </w:p>
    <w:p w14:paraId="284527D6" w14:textId="0DBA7EC6" w:rsidR="002570A5" w:rsidRDefault="002570A5" w:rsidP="004302D6">
      <w:pPr>
        <w:spacing w:after="0"/>
        <w:rPr>
          <w:rFonts w:asciiTheme="majorBidi" w:hAnsiTheme="majorBidi" w:cstheme="majorBidi"/>
          <w:b/>
          <w:bCs/>
          <w:sz w:val="36"/>
          <w:szCs w:val="36"/>
        </w:rPr>
      </w:pPr>
      <w:r>
        <w:rPr>
          <w:rFonts w:asciiTheme="majorBidi" w:hAnsiTheme="majorBidi" w:cstheme="majorBidi"/>
          <w:b/>
          <w:bCs/>
          <w:noProof/>
          <w:sz w:val="36"/>
          <w:szCs w:val="36"/>
        </w:rPr>
        <w:lastRenderedPageBreak/>
        <w:drawing>
          <wp:inline distT="0" distB="0" distL="0" distR="0" wp14:anchorId="4E1DBC10" wp14:editId="38757948">
            <wp:extent cx="5486400" cy="3204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204210"/>
                    </a:xfrm>
                    <a:prstGeom prst="rect">
                      <a:avLst/>
                    </a:prstGeom>
                    <a:noFill/>
                    <a:ln>
                      <a:noFill/>
                    </a:ln>
                  </pic:spPr>
                </pic:pic>
              </a:graphicData>
            </a:graphic>
          </wp:inline>
        </w:drawing>
      </w:r>
    </w:p>
    <w:p w14:paraId="0D4792BB" w14:textId="5D8DE5E5" w:rsidR="00070C09" w:rsidRPr="00BB3383" w:rsidRDefault="00BB3383" w:rsidP="00070C09">
      <w:pPr>
        <w:spacing w:after="0"/>
        <w:jc w:val="center"/>
        <w:rPr>
          <w:rFonts w:asciiTheme="majorBidi" w:hAnsiTheme="majorBidi" w:cstheme="majorBidi" w:hint="cs"/>
          <w:b/>
          <w:bCs/>
          <w:sz w:val="32"/>
          <w:szCs w:val="32"/>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sidR="00B872CA">
        <w:rPr>
          <w:rFonts w:asciiTheme="majorBidi" w:hAnsiTheme="majorBidi" w:cstheme="majorBidi"/>
          <w:b/>
          <w:bCs/>
          <w:sz w:val="32"/>
          <w:szCs w:val="32"/>
        </w:rPr>
        <w:t>6</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Sequence diagram </w:t>
      </w:r>
      <w:r>
        <w:rPr>
          <w:rFonts w:asciiTheme="majorBidi" w:hAnsiTheme="majorBidi" w:cstheme="majorBidi" w:hint="cs"/>
          <w:b/>
          <w:bCs/>
          <w:sz w:val="32"/>
          <w:szCs w:val="32"/>
          <w:cs/>
        </w:rPr>
        <w:t>ผู้เล่นเข้าร่วมห้องการแข่งขัน</w:t>
      </w:r>
    </w:p>
    <w:p w14:paraId="2D2FB959" w14:textId="77777777" w:rsidR="006B4283" w:rsidRPr="00BB3383" w:rsidRDefault="006B4283" w:rsidP="00070C09">
      <w:pPr>
        <w:spacing w:after="0"/>
        <w:jc w:val="center"/>
        <w:rPr>
          <w:rFonts w:asciiTheme="majorBidi" w:hAnsiTheme="majorBidi" w:cstheme="majorBidi" w:hint="cs"/>
          <w:b/>
          <w:bCs/>
          <w:sz w:val="32"/>
          <w:szCs w:val="32"/>
        </w:rPr>
      </w:pPr>
    </w:p>
    <w:p w14:paraId="3D472A5B" w14:textId="1F63B880" w:rsidR="002570A5" w:rsidRDefault="002570A5" w:rsidP="004302D6">
      <w:pPr>
        <w:spacing w:after="0"/>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4666BA2A" wp14:editId="1242953B">
            <wp:extent cx="5486400" cy="3152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14:paraId="46D8C007" w14:textId="7B6724C0" w:rsidR="006B016F" w:rsidRPr="006B016F" w:rsidRDefault="006B016F" w:rsidP="006B016F">
      <w:pPr>
        <w:spacing w:after="0"/>
        <w:jc w:val="center"/>
        <w:rPr>
          <w:rFonts w:asciiTheme="majorBidi" w:hAnsiTheme="majorBidi" w:cstheme="majorBidi" w:hint="cs"/>
          <w:b/>
          <w:bCs/>
          <w:sz w:val="32"/>
          <w:szCs w:val="32"/>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sidR="00B872CA">
        <w:rPr>
          <w:rFonts w:asciiTheme="majorBidi" w:hAnsiTheme="majorBidi" w:cstheme="majorBidi"/>
          <w:b/>
          <w:bCs/>
          <w:sz w:val="32"/>
          <w:szCs w:val="32"/>
        </w:rPr>
        <w:t>7</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Sequence diagram </w:t>
      </w:r>
      <w:r>
        <w:rPr>
          <w:rFonts w:asciiTheme="majorBidi" w:hAnsiTheme="majorBidi" w:cstheme="majorBidi" w:hint="cs"/>
          <w:b/>
          <w:bCs/>
          <w:sz w:val="32"/>
          <w:szCs w:val="32"/>
          <w:cs/>
        </w:rPr>
        <w:t>ผู้เล่น</w:t>
      </w:r>
      <w:r w:rsidR="00B872CA">
        <w:rPr>
          <w:rFonts w:asciiTheme="majorBidi" w:hAnsiTheme="majorBidi" w:cstheme="majorBidi" w:hint="cs"/>
          <w:b/>
          <w:bCs/>
          <w:sz w:val="32"/>
          <w:szCs w:val="32"/>
          <w:cs/>
        </w:rPr>
        <w:t>ทำ</w:t>
      </w:r>
      <w:r>
        <w:rPr>
          <w:rFonts w:asciiTheme="majorBidi" w:hAnsiTheme="majorBidi" w:cstheme="majorBidi" w:hint="cs"/>
          <w:b/>
          <w:bCs/>
          <w:sz w:val="32"/>
          <w:szCs w:val="32"/>
          <w:cs/>
        </w:rPr>
        <w:t>การแข่งขัน</w:t>
      </w:r>
    </w:p>
    <w:p w14:paraId="517D4EEA" w14:textId="77777777" w:rsidR="00941FC5" w:rsidRDefault="00941FC5" w:rsidP="006B016F">
      <w:pPr>
        <w:spacing w:after="0"/>
        <w:jc w:val="center"/>
        <w:rPr>
          <w:rFonts w:asciiTheme="majorBidi" w:hAnsiTheme="majorBidi" w:cstheme="majorBidi"/>
          <w:b/>
          <w:bCs/>
          <w:sz w:val="32"/>
          <w:szCs w:val="32"/>
        </w:rPr>
      </w:pPr>
    </w:p>
    <w:p w14:paraId="4B43543B" w14:textId="77777777" w:rsidR="00941FC5" w:rsidRDefault="00941FC5" w:rsidP="006B016F">
      <w:pPr>
        <w:spacing w:after="0"/>
        <w:jc w:val="center"/>
        <w:rPr>
          <w:rFonts w:asciiTheme="majorBidi" w:hAnsiTheme="majorBidi" w:cstheme="majorBidi"/>
          <w:b/>
          <w:bCs/>
          <w:sz w:val="32"/>
          <w:szCs w:val="32"/>
        </w:rPr>
      </w:pPr>
    </w:p>
    <w:p w14:paraId="261F0D93" w14:textId="77777777" w:rsidR="00941FC5" w:rsidRDefault="00941FC5" w:rsidP="006B016F">
      <w:pPr>
        <w:spacing w:after="0"/>
        <w:jc w:val="center"/>
        <w:rPr>
          <w:rFonts w:asciiTheme="majorBidi" w:hAnsiTheme="majorBidi" w:cstheme="majorBidi"/>
          <w:b/>
          <w:bCs/>
          <w:sz w:val="32"/>
          <w:szCs w:val="32"/>
        </w:rPr>
      </w:pPr>
    </w:p>
    <w:p w14:paraId="2E287BFA" w14:textId="77777777" w:rsidR="00941FC5" w:rsidRDefault="00941FC5" w:rsidP="006B016F">
      <w:pPr>
        <w:spacing w:after="0"/>
        <w:jc w:val="center"/>
        <w:rPr>
          <w:rFonts w:asciiTheme="majorBidi" w:hAnsiTheme="majorBidi" w:cstheme="majorBidi"/>
          <w:b/>
          <w:bCs/>
          <w:sz w:val="32"/>
          <w:szCs w:val="32"/>
        </w:rPr>
      </w:pPr>
    </w:p>
    <w:p w14:paraId="59FBC708" w14:textId="2F13297E" w:rsidR="00941FC5" w:rsidRPr="006B016F" w:rsidRDefault="00941FC5" w:rsidP="00941FC5">
      <w:pPr>
        <w:spacing w:after="0"/>
        <w:rPr>
          <w:rFonts w:asciiTheme="majorBidi" w:hAnsiTheme="majorBidi" w:cstheme="majorBidi" w:hint="cs"/>
          <w:b/>
          <w:bCs/>
          <w:sz w:val="32"/>
          <w:szCs w:val="32"/>
        </w:rPr>
      </w:pPr>
      <w:r>
        <w:rPr>
          <w:rFonts w:asciiTheme="majorBidi" w:hAnsiTheme="majorBidi" w:cstheme="majorBidi"/>
          <w:b/>
          <w:bCs/>
          <w:sz w:val="36"/>
          <w:szCs w:val="36"/>
        </w:rPr>
        <w:t xml:space="preserve">3.4.2 Sequence Diagram </w:t>
      </w:r>
      <w:r>
        <w:rPr>
          <w:rFonts w:asciiTheme="majorBidi" w:hAnsiTheme="majorBidi" w:cstheme="majorBidi" w:hint="cs"/>
          <w:b/>
          <w:bCs/>
          <w:sz w:val="36"/>
          <w:szCs w:val="36"/>
          <w:cs/>
        </w:rPr>
        <w:t xml:space="preserve">ของ </w:t>
      </w:r>
      <w:r>
        <w:rPr>
          <w:rFonts w:asciiTheme="majorBidi" w:hAnsiTheme="majorBidi" w:cstheme="majorBidi"/>
          <w:b/>
          <w:bCs/>
          <w:sz w:val="36"/>
          <w:szCs w:val="36"/>
        </w:rPr>
        <w:t xml:space="preserve">Tournament Director </w:t>
      </w:r>
      <w:r>
        <w:rPr>
          <w:rFonts w:asciiTheme="majorBidi" w:hAnsiTheme="majorBidi" w:cstheme="majorBidi" w:hint="cs"/>
          <w:b/>
          <w:bCs/>
          <w:sz w:val="36"/>
          <w:szCs w:val="36"/>
          <w:cs/>
        </w:rPr>
        <w:t>หรือผู้จัดการแข่งขัน</w:t>
      </w:r>
    </w:p>
    <w:p w14:paraId="3F0E0972" w14:textId="71EC31EF" w:rsidR="002570A5" w:rsidRDefault="005F7EC2" w:rsidP="004302D6">
      <w:pPr>
        <w:spacing w:after="0"/>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748603A5" wp14:editId="27869AC5">
            <wp:extent cx="5486400" cy="3204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204210"/>
                    </a:xfrm>
                    <a:prstGeom prst="rect">
                      <a:avLst/>
                    </a:prstGeom>
                    <a:noFill/>
                    <a:ln>
                      <a:noFill/>
                    </a:ln>
                  </pic:spPr>
                </pic:pic>
              </a:graphicData>
            </a:graphic>
          </wp:inline>
        </w:drawing>
      </w:r>
    </w:p>
    <w:p w14:paraId="66BE2D88" w14:textId="78D500FD" w:rsidR="003B41F8" w:rsidRPr="003B41F8" w:rsidRDefault="003B41F8" w:rsidP="003B41F8">
      <w:pPr>
        <w:spacing w:after="0"/>
        <w:jc w:val="center"/>
        <w:rPr>
          <w:rFonts w:asciiTheme="majorBidi" w:hAnsiTheme="majorBidi" w:cstheme="majorBidi" w:hint="cs"/>
          <w:b/>
          <w:bCs/>
          <w:sz w:val="32"/>
          <w:szCs w:val="32"/>
          <w:cs/>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sidR="00F273A8">
        <w:rPr>
          <w:rFonts w:asciiTheme="majorBidi" w:hAnsiTheme="majorBidi" w:cstheme="majorBidi"/>
          <w:b/>
          <w:bCs/>
          <w:sz w:val="32"/>
          <w:szCs w:val="32"/>
        </w:rPr>
        <w:t>8</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Sequence diagram Tournament Director </w:t>
      </w:r>
      <w:r>
        <w:rPr>
          <w:rFonts w:asciiTheme="majorBidi" w:hAnsiTheme="majorBidi" w:cstheme="majorBidi" w:hint="cs"/>
          <w:b/>
          <w:bCs/>
          <w:sz w:val="32"/>
          <w:szCs w:val="32"/>
          <w:cs/>
        </w:rPr>
        <w:t>สร้างการแข่ง</w:t>
      </w:r>
      <w:r w:rsidR="006B4283">
        <w:rPr>
          <w:rFonts w:asciiTheme="majorBidi" w:hAnsiTheme="majorBidi" w:cstheme="majorBidi" w:hint="cs"/>
          <w:b/>
          <w:bCs/>
          <w:sz w:val="32"/>
          <w:szCs w:val="32"/>
          <w:cs/>
        </w:rPr>
        <w:t>ขัน</w:t>
      </w:r>
    </w:p>
    <w:p w14:paraId="113D57C2" w14:textId="77777777" w:rsidR="006B4283" w:rsidRPr="003B41F8" w:rsidRDefault="006B4283" w:rsidP="003B41F8">
      <w:pPr>
        <w:spacing w:after="0"/>
        <w:jc w:val="center"/>
        <w:rPr>
          <w:rFonts w:asciiTheme="majorBidi" w:hAnsiTheme="majorBidi" w:cstheme="majorBidi" w:hint="cs"/>
          <w:b/>
          <w:bCs/>
          <w:sz w:val="32"/>
          <w:szCs w:val="32"/>
          <w:cs/>
        </w:rPr>
      </w:pPr>
    </w:p>
    <w:p w14:paraId="198C859B" w14:textId="111B48E5" w:rsidR="005F7EC2" w:rsidRDefault="005F7EC2" w:rsidP="004302D6">
      <w:pPr>
        <w:spacing w:after="0"/>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1849E945" wp14:editId="77158EFC">
            <wp:extent cx="5486400" cy="3152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14:paraId="579DF3C0" w14:textId="3326C309" w:rsidR="004A0A73" w:rsidRPr="004A0A73" w:rsidRDefault="004A0A73" w:rsidP="004A0A73">
      <w:pPr>
        <w:spacing w:after="0"/>
        <w:jc w:val="center"/>
        <w:rPr>
          <w:rFonts w:asciiTheme="majorBidi" w:hAnsiTheme="majorBidi" w:cstheme="majorBidi" w:hint="cs"/>
          <w:b/>
          <w:bCs/>
          <w:sz w:val="32"/>
          <w:szCs w:val="32"/>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sidR="00F273A8">
        <w:rPr>
          <w:rFonts w:asciiTheme="majorBidi" w:hAnsiTheme="majorBidi" w:cstheme="majorBidi"/>
          <w:b/>
          <w:bCs/>
          <w:sz w:val="32"/>
          <w:szCs w:val="32"/>
        </w:rPr>
        <w:t>9</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Sequence diagram Tournament Director </w:t>
      </w:r>
      <w:r>
        <w:rPr>
          <w:rFonts w:asciiTheme="majorBidi" w:hAnsiTheme="majorBidi" w:cstheme="majorBidi" w:hint="cs"/>
          <w:b/>
          <w:bCs/>
          <w:sz w:val="32"/>
          <w:szCs w:val="32"/>
          <w:cs/>
        </w:rPr>
        <w:t>แก้ไขข้อมูลการแข่งขัน</w:t>
      </w:r>
    </w:p>
    <w:p w14:paraId="3FF372F7" w14:textId="61116A98" w:rsidR="005F7EC2" w:rsidRDefault="005F7EC2" w:rsidP="004302D6">
      <w:pPr>
        <w:spacing w:after="0"/>
        <w:rPr>
          <w:rFonts w:asciiTheme="majorBidi" w:hAnsiTheme="majorBidi" w:cstheme="majorBidi"/>
          <w:b/>
          <w:bCs/>
          <w:sz w:val="36"/>
          <w:szCs w:val="36"/>
        </w:rPr>
      </w:pPr>
      <w:r>
        <w:rPr>
          <w:rFonts w:asciiTheme="majorBidi" w:hAnsiTheme="majorBidi" w:cstheme="majorBidi"/>
          <w:b/>
          <w:bCs/>
          <w:noProof/>
          <w:sz w:val="36"/>
          <w:szCs w:val="36"/>
        </w:rPr>
        <w:lastRenderedPageBreak/>
        <w:drawing>
          <wp:inline distT="0" distB="0" distL="0" distR="0" wp14:anchorId="3A1B0FD6" wp14:editId="54D74225">
            <wp:extent cx="5486400" cy="3152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14:paraId="2F8C31AE" w14:textId="5932BE13" w:rsidR="006138F7" w:rsidRPr="006138F7" w:rsidRDefault="006138F7" w:rsidP="006138F7">
      <w:pPr>
        <w:spacing w:after="0"/>
        <w:jc w:val="center"/>
        <w:rPr>
          <w:rFonts w:asciiTheme="majorBidi" w:hAnsiTheme="majorBidi" w:cstheme="majorBidi" w:hint="cs"/>
          <w:b/>
          <w:bCs/>
          <w:sz w:val="32"/>
          <w:szCs w:val="32"/>
          <w:cs/>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sidR="002F5FD5">
        <w:rPr>
          <w:rFonts w:asciiTheme="majorBidi" w:hAnsiTheme="majorBidi" w:cstheme="majorBidi" w:hint="cs"/>
          <w:b/>
          <w:bCs/>
          <w:sz w:val="32"/>
          <w:szCs w:val="32"/>
          <w:cs/>
        </w:rPr>
        <w:t>10</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Sequence diagram Tournament Director </w:t>
      </w:r>
      <w:r>
        <w:rPr>
          <w:rFonts w:asciiTheme="majorBidi" w:hAnsiTheme="majorBidi" w:cstheme="majorBidi" w:hint="cs"/>
          <w:b/>
          <w:bCs/>
          <w:sz w:val="32"/>
          <w:szCs w:val="32"/>
          <w:cs/>
        </w:rPr>
        <w:t>ดูผลการแข่งขัน</w:t>
      </w:r>
    </w:p>
    <w:p w14:paraId="273F9B05" w14:textId="77777777" w:rsidR="00941FC5" w:rsidRDefault="00941FC5" w:rsidP="006138F7">
      <w:pPr>
        <w:spacing w:after="0"/>
        <w:jc w:val="center"/>
        <w:rPr>
          <w:rFonts w:asciiTheme="majorBidi" w:hAnsiTheme="majorBidi" w:cstheme="majorBidi"/>
          <w:b/>
          <w:bCs/>
          <w:sz w:val="32"/>
          <w:szCs w:val="32"/>
        </w:rPr>
      </w:pPr>
    </w:p>
    <w:p w14:paraId="5DB4D918" w14:textId="4A17DE50" w:rsidR="00941FC5" w:rsidRPr="006138F7" w:rsidRDefault="00941FC5" w:rsidP="00941FC5">
      <w:pPr>
        <w:spacing w:after="0"/>
        <w:rPr>
          <w:rFonts w:asciiTheme="majorBidi" w:hAnsiTheme="majorBidi" w:cstheme="majorBidi" w:hint="cs"/>
          <w:b/>
          <w:bCs/>
          <w:sz w:val="32"/>
          <w:szCs w:val="32"/>
          <w:cs/>
        </w:rPr>
      </w:pPr>
      <w:r>
        <w:rPr>
          <w:rFonts w:asciiTheme="majorBidi" w:hAnsiTheme="majorBidi" w:cstheme="majorBidi"/>
          <w:b/>
          <w:bCs/>
          <w:sz w:val="36"/>
          <w:szCs w:val="36"/>
        </w:rPr>
        <w:t xml:space="preserve">3.4.1 Sequence Diagram </w:t>
      </w:r>
      <w:r>
        <w:rPr>
          <w:rFonts w:asciiTheme="majorBidi" w:hAnsiTheme="majorBidi" w:cstheme="majorBidi" w:hint="cs"/>
          <w:b/>
          <w:bCs/>
          <w:sz w:val="36"/>
          <w:szCs w:val="36"/>
          <w:cs/>
        </w:rPr>
        <w:t xml:space="preserve">ของ </w:t>
      </w:r>
      <w:r>
        <w:rPr>
          <w:rFonts w:asciiTheme="majorBidi" w:hAnsiTheme="majorBidi" w:cstheme="majorBidi"/>
          <w:b/>
          <w:bCs/>
          <w:sz w:val="36"/>
          <w:szCs w:val="36"/>
        </w:rPr>
        <w:t xml:space="preserve">Admin </w:t>
      </w:r>
      <w:r>
        <w:rPr>
          <w:rFonts w:asciiTheme="majorBidi" w:hAnsiTheme="majorBidi" w:cstheme="majorBidi" w:hint="cs"/>
          <w:b/>
          <w:bCs/>
          <w:sz w:val="36"/>
          <w:szCs w:val="36"/>
          <w:cs/>
        </w:rPr>
        <w:t>หรือผู้ดูแลระบบ</w:t>
      </w:r>
    </w:p>
    <w:p w14:paraId="6A10F9E5" w14:textId="3DF8C0D5" w:rsidR="005F7EC2" w:rsidRDefault="005F7EC2" w:rsidP="004302D6">
      <w:pPr>
        <w:spacing w:after="0"/>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20EA369F" wp14:editId="4F850AB6">
            <wp:extent cx="5486400" cy="3204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204210"/>
                    </a:xfrm>
                    <a:prstGeom prst="rect">
                      <a:avLst/>
                    </a:prstGeom>
                    <a:noFill/>
                    <a:ln>
                      <a:noFill/>
                    </a:ln>
                  </pic:spPr>
                </pic:pic>
              </a:graphicData>
            </a:graphic>
          </wp:inline>
        </w:drawing>
      </w:r>
    </w:p>
    <w:p w14:paraId="6ABE7523" w14:textId="07AA3988" w:rsidR="006138F7" w:rsidRPr="006138F7" w:rsidRDefault="006138F7" w:rsidP="006138F7">
      <w:pPr>
        <w:spacing w:after="0"/>
        <w:jc w:val="center"/>
        <w:rPr>
          <w:rFonts w:asciiTheme="majorBidi" w:hAnsiTheme="majorBidi" w:cstheme="majorBidi" w:hint="cs"/>
          <w:b/>
          <w:bCs/>
          <w:sz w:val="32"/>
          <w:szCs w:val="32"/>
          <w:cs/>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sidR="00941FC5">
        <w:rPr>
          <w:rFonts w:asciiTheme="majorBidi" w:hAnsiTheme="majorBidi" w:cstheme="majorBidi"/>
          <w:b/>
          <w:bCs/>
          <w:sz w:val="32"/>
          <w:szCs w:val="32"/>
        </w:rPr>
        <w:t>1</w:t>
      </w:r>
      <w:r w:rsidR="002F5FD5">
        <w:rPr>
          <w:rFonts w:asciiTheme="majorBidi" w:hAnsiTheme="majorBidi" w:cstheme="majorBidi" w:hint="cs"/>
          <w:b/>
          <w:bCs/>
          <w:sz w:val="32"/>
          <w:szCs w:val="32"/>
          <w:cs/>
        </w:rPr>
        <w:t>1</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Sequence diagram Admin </w:t>
      </w:r>
      <w:r>
        <w:rPr>
          <w:rFonts w:asciiTheme="majorBidi" w:hAnsiTheme="majorBidi" w:cstheme="majorBidi" w:hint="cs"/>
          <w:b/>
          <w:bCs/>
          <w:sz w:val="32"/>
          <w:szCs w:val="32"/>
          <w:cs/>
        </w:rPr>
        <w:t>จัดการ</w:t>
      </w:r>
      <w:r w:rsidR="00941FC5">
        <w:rPr>
          <w:rFonts w:asciiTheme="majorBidi" w:hAnsiTheme="majorBidi" w:cstheme="majorBidi" w:hint="cs"/>
          <w:b/>
          <w:bCs/>
          <w:sz w:val="32"/>
          <w:szCs w:val="32"/>
          <w:cs/>
        </w:rPr>
        <w:t xml:space="preserve"> </w:t>
      </w:r>
      <w:r w:rsidR="00941FC5">
        <w:rPr>
          <w:rFonts w:asciiTheme="majorBidi" w:hAnsiTheme="majorBidi" w:cstheme="majorBidi"/>
          <w:b/>
          <w:bCs/>
          <w:sz w:val="32"/>
          <w:szCs w:val="32"/>
        </w:rPr>
        <w:t xml:space="preserve">User </w:t>
      </w:r>
      <w:r w:rsidR="00941FC5">
        <w:rPr>
          <w:rFonts w:asciiTheme="majorBidi" w:hAnsiTheme="majorBidi" w:cstheme="majorBidi" w:hint="cs"/>
          <w:b/>
          <w:bCs/>
          <w:sz w:val="32"/>
          <w:szCs w:val="32"/>
          <w:cs/>
        </w:rPr>
        <w:t>คนอื่น</w:t>
      </w:r>
    </w:p>
    <w:p w14:paraId="2E0182E1" w14:textId="2601B5D5" w:rsidR="005F7EC2" w:rsidRDefault="005F7EC2" w:rsidP="004302D6">
      <w:pPr>
        <w:spacing w:after="0"/>
        <w:rPr>
          <w:rFonts w:asciiTheme="majorBidi" w:hAnsiTheme="majorBidi" w:cstheme="majorBidi"/>
          <w:b/>
          <w:bCs/>
          <w:sz w:val="36"/>
          <w:szCs w:val="36"/>
        </w:rPr>
      </w:pPr>
      <w:r>
        <w:rPr>
          <w:rFonts w:asciiTheme="majorBidi" w:hAnsiTheme="majorBidi" w:cstheme="majorBidi"/>
          <w:b/>
          <w:bCs/>
          <w:noProof/>
          <w:sz w:val="36"/>
          <w:szCs w:val="36"/>
        </w:rPr>
        <w:lastRenderedPageBreak/>
        <w:drawing>
          <wp:inline distT="0" distB="0" distL="0" distR="0" wp14:anchorId="6424862C" wp14:editId="70AFDEC2">
            <wp:extent cx="5486400" cy="3152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14:paraId="2D09061D" w14:textId="16991845" w:rsidR="00941FC5" w:rsidRPr="00941FC5" w:rsidRDefault="00941FC5" w:rsidP="00941FC5">
      <w:pPr>
        <w:spacing w:after="0"/>
        <w:jc w:val="center"/>
        <w:rPr>
          <w:rFonts w:asciiTheme="majorBidi" w:hAnsiTheme="majorBidi" w:cstheme="majorBidi" w:hint="cs"/>
          <w:b/>
          <w:bCs/>
          <w:sz w:val="32"/>
          <w:szCs w:val="32"/>
          <w:cs/>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Pr>
          <w:rFonts w:asciiTheme="majorBidi" w:hAnsiTheme="majorBidi" w:cstheme="majorBidi"/>
          <w:b/>
          <w:bCs/>
          <w:sz w:val="32"/>
          <w:szCs w:val="32"/>
        </w:rPr>
        <w:t>1</w:t>
      </w:r>
      <w:r w:rsidR="002F5FD5">
        <w:rPr>
          <w:rFonts w:asciiTheme="majorBidi" w:hAnsiTheme="majorBidi" w:cstheme="majorBidi" w:hint="cs"/>
          <w:b/>
          <w:bCs/>
          <w:sz w:val="32"/>
          <w:szCs w:val="32"/>
          <w:cs/>
        </w:rPr>
        <w:t>2</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Sequence diagram Admin </w:t>
      </w:r>
      <w:r>
        <w:rPr>
          <w:rFonts w:asciiTheme="majorBidi" w:hAnsiTheme="majorBidi" w:cstheme="majorBidi" w:hint="cs"/>
          <w:b/>
          <w:bCs/>
          <w:sz w:val="32"/>
          <w:szCs w:val="32"/>
          <w:cs/>
        </w:rPr>
        <w:t xml:space="preserve">สร้าง </w:t>
      </w:r>
      <w:r>
        <w:rPr>
          <w:rFonts w:asciiTheme="majorBidi" w:hAnsiTheme="majorBidi" w:cstheme="majorBidi"/>
          <w:b/>
          <w:bCs/>
          <w:sz w:val="32"/>
          <w:szCs w:val="32"/>
        </w:rPr>
        <w:t xml:space="preserve">Board </w:t>
      </w:r>
      <w:r>
        <w:rPr>
          <w:rFonts w:asciiTheme="majorBidi" w:hAnsiTheme="majorBidi" w:cstheme="majorBidi" w:hint="cs"/>
          <w:b/>
          <w:bCs/>
          <w:sz w:val="32"/>
          <w:szCs w:val="32"/>
          <w:cs/>
        </w:rPr>
        <w:t>ประกาศ</w:t>
      </w:r>
    </w:p>
    <w:p w14:paraId="68E917D6" w14:textId="77777777" w:rsidR="006B4283" w:rsidRPr="00941FC5" w:rsidRDefault="006B4283" w:rsidP="00941FC5">
      <w:pPr>
        <w:spacing w:after="0"/>
        <w:jc w:val="center"/>
        <w:rPr>
          <w:rFonts w:asciiTheme="majorBidi" w:hAnsiTheme="majorBidi" w:cstheme="majorBidi" w:hint="cs"/>
          <w:b/>
          <w:bCs/>
          <w:sz w:val="32"/>
          <w:szCs w:val="32"/>
          <w:cs/>
        </w:rPr>
      </w:pPr>
    </w:p>
    <w:p w14:paraId="43E82B84" w14:textId="63F0644F" w:rsidR="005F7EC2" w:rsidRDefault="005F7EC2" w:rsidP="004302D6">
      <w:pPr>
        <w:spacing w:after="0"/>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38535D5F" wp14:editId="0D9338A2">
            <wp:extent cx="5486400" cy="3152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14:paraId="2CFC7A96" w14:textId="0A44478B" w:rsidR="005F7EC2" w:rsidRPr="00941FC5" w:rsidRDefault="00941FC5" w:rsidP="00941FC5">
      <w:pPr>
        <w:spacing w:after="0"/>
        <w:jc w:val="center"/>
        <w:rPr>
          <w:rFonts w:asciiTheme="majorBidi" w:hAnsiTheme="majorBidi" w:cstheme="majorBidi"/>
          <w:b/>
          <w:bCs/>
          <w:sz w:val="32"/>
          <w:szCs w:val="32"/>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Pr>
          <w:rFonts w:asciiTheme="majorBidi" w:hAnsiTheme="majorBidi" w:cstheme="majorBidi"/>
          <w:b/>
          <w:bCs/>
          <w:sz w:val="32"/>
          <w:szCs w:val="32"/>
        </w:rPr>
        <w:t>1</w:t>
      </w:r>
      <w:r w:rsidR="002F5FD5">
        <w:rPr>
          <w:rFonts w:asciiTheme="majorBidi" w:hAnsiTheme="majorBidi" w:cstheme="majorBidi" w:hint="cs"/>
          <w:b/>
          <w:bCs/>
          <w:sz w:val="32"/>
          <w:szCs w:val="32"/>
          <w:cs/>
        </w:rPr>
        <w:t>3</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Sequence diagram Admin </w:t>
      </w:r>
      <w:r>
        <w:rPr>
          <w:rFonts w:asciiTheme="majorBidi" w:hAnsiTheme="majorBidi" w:cstheme="majorBidi" w:hint="cs"/>
          <w:b/>
          <w:bCs/>
          <w:sz w:val="32"/>
          <w:szCs w:val="32"/>
          <w:cs/>
        </w:rPr>
        <w:t xml:space="preserve">สำรองข้อมูลของ </w:t>
      </w:r>
      <w:r>
        <w:rPr>
          <w:rFonts w:asciiTheme="majorBidi" w:hAnsiTheme="majorBidi" w:cstheme="majorBidi"/>
          <w:b/>
          <w:bCs/>
          <w:sz w:val="32"/>
          <w:szCs w:val="32"/>
        </w:rPr>
        <w:t>Tournament</w:t>
      </w:r>
    </w:p>
    <w:p w14:paraId="73F139D5" w14:textId="77777777" w:rsidR="005F7EC2" w:rsidRDefault="005F7EC2" w:rsidP="004302D6">
      <w:pPr>
        <w:spacing w:after="0"/>
        <w:rPr>
          <w:rFonts w:asciiTheme="majorBidi" w:hAnsiTheme="majorBidi" w:cstheme="majorBidi"/>
          <w:b/>
          <w:bCs/>
          <w:sz w:val="36"/>
          <w:szCs w:val="36"/>
        </w:rPr>
      </w:pPr>
    </w:p>
    <w:p w14:paraId="75655709" w14:textId="77777777" w:rsidR="005F7EC2" w:rsidRDefault="005F7EC2" w:rsidP="004302D6">
      <w:pPr>
        <w:spacing w:after="0"/>
        <w:rPr>
          <w:rFonts w:asciiTheme="majorBidi" w:hAnsiTheme="majorBidi" w:cstheme="majorBidi" w:hint="cs"/>
          <w:b/>
          <w:bCs/>
          <w:sz w:val="36"/>
          <w:szCs w:val="36"/>
        </w:rPr>
      </w:pPr>
    </w:p>
    <w:p w14:paraId="7E86DA2C" w14:textId="38F6C72C" w:rsidR="00E30DE9" w:rsidRDefault="00727E3C" w:rsidP="004302D6">
      <w:pPr>
        <w:spacing w:after="0"/>
        <w:rPr>
          <w:rFonts w:asciiTheme="majorBidi" w:hAnsiTheme="majorBidi" w:cstheme="majorBidi"/>
          <w:b/>
          <w:bCs/>
          <w:sz w:val="36"/>
          <w:szCs w:val="36"/>
        </w:rPr>
      </w:pPr>
      <w:r>
        <w:rPr>
          <w:rFonts w:asciiTheme="majorBidi" w:hAnsiTheme="majorBidi" w:cstheme="majorBidi"/>
          <w:b/>
          <w:bCs/>
          <w:noProof/>
          <w:sz w:val="36"/>
          <w:szCs w:val="36"/>
        </w:rPr>
        <w:lastRenderedPageBreak/>
        <w:drawing>
          <wp:anchor distT="0" distB="0" distL="114300" distR="114300" simplePos="0" relativeHeight="251658240" behindDoc="0" locked="0" layoutInCell="1" allowOverlap="1" wp14:anchorId="2925A2F9" wp14:editId="6E43C85C">
            <wp:simplePos x="0" y="0"/>
            <wp:positionH relativeFrom="margin">
              <wp:align>right</wp:align>
            </wp:positionH>
            <wp:positionV relativeFrom="margin">
              <wp:posOffset>492760</wp:posOffset>
            </wp:positionV>
            <wp:extent cx="5486400" cy="3156585"/>
            <wp:effectExtent l="0" t="0" r="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156585"/>
                    </a:xfrm>
                    <a:prstGeom prst="rect">
                      <a:avLst/>
                    </a:prstGeom>
                    <a:noFill/>
                    <a:ln>
                      <a:noFill/>
                    </a:ln>
                  </pic:spPr>
                </pic:pic>
              </a:graphicData>
            </a:graphic>
          </wp:anchor>
        </w:drawing>
      </w:r>
      <w:r w:rsidR="00907946">
        <w:rPr>
          <w:rFonts w:asciiTheme="majorBidi" w:hAnsiTheme="majorBidi" w:cstheme="majorBidi"/>
          <w:b/>
          <w:bCs/>
          <w:sz w:val="36"/>
          <w:szCs w:val="36"/>
        </w:rPr>
        <w:t xml:space="preserve">3.5 </w:t>
      </w:r>
      <w:r w:rsidR="00AE46C7">
        <w:rPr>
          <w:rFonts w:asciiTheme="majorBidi" w:hAnsiTheme="majorBidi" w:cstheme="majorBidi"/>
          <w:b/>
          <w:bCs/>
          <w:sz w:val="36"/>
          <w:szCs w:val="36"/>
        </w:rPr>
        <w:t xml:space="preserve">N-tier Diagram </w:t>
      </w:r>
      <w:r w:rsidR="00AE46C7">
        <w:rPr>
          <w:rFonts w:asciiTheme="majorBidi" w:hAnsiTheme="majorBidi" w:cstheme="majorBidi" w:hint="cs"/>
          <w:b/>
          <w:bCs/>
          <w:sz w:val="36"/>
          <w:szCs w:val="36"/>
          <w:cs/>
        </w:rPr>
        <w:t>แสดง</w:t>
      </w:r>
      <w:r w:rsidR="000D3949">
        <w:rPr>
          <w:rFonts w:asciiTheme="majorBidi" w:hAnsiTheme="majorBidi" w:cstheme="majorBidi" w:hint="cs"/>
          <w:b/>
          <w:bCs/>
          <w:sz w:val="36"/>
          <w:szCs w:val="36"/>
          <w:cs/>
        </w:rPr>
        <w:t>ภาพรวมของระบบ</w:t>
      </w:r>
    </w:p>
    <w:p w14:paraId="4F4E591D" w14:textId="6214C4C1" w:rsidR="00D124BF" w:rsidRDefault="00570AD5" w:rsidP="00570AD5">
      <w:pPr>
        <w:spacing w:after="0"/>
        <w:jc w:val="center"/>
        <w:rPr>
          <w:rFonts w:asciiTheme="majorBidi" w:hAnsiTheme="majorBidi" w:cstheme="majorBidi"/>
          <w:b/>
          <w:bCs/>
          <w:sz w:val="36"/>
          <w:szCs w:val="36"/>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Pr>
          <w:rFonts w:asciiTheme="majorBidi" w:hAnsiTheme="majorBidi" w:cstheme="majorBidi"/>
          <w:b/>
          <w:bCs/>
          <w:sz w:val="32"/>
          <w:szCs w:val="32"/>
        </w:rPr>
        <w:t>1</w:t>
      </w:r>
      <w:r w:rsidR="002F5FD5">
        <w:rPr>
          <w:rFonts w:asciiTheme="majorBidi" w:hAnsiTheme="majorBidi" w:cstheme="majorBidi" w:hint="cs"/>
          <w:b/>
          <w:bCs/>
          <w:sz w:val="32"/>
          <w:szCs w:val="32"/>
          <w:cs/>
        </w:rPr>
        <w:t>4</w:t>
      </w:r>
      <w:r>
        <w:rPr>
          <w:rFonts w:asciiTheme="majorBidi" w:hAnsiTheme="majorBidi" w:cstheme="majorBidi"/>
          <w:b/>
          <w:bCs/>
          <w:sz w:val="32"/>
          <w:szCs w:val="32"/>
        </w:rPr>
        <w:t xml:space="preserve"> N-tier Diagram </w:t>
      </w:r>
      <w:r>
        <w:rPr>
          <w:rFonts w:asciiTheme="majorBidi" w:hAnsiTheme="majorBidi" w:cstheme="majorBidi" w:hint="cs"/>
          <w:b/>
          <w:bCs/>
          <w:sz w:val="32"/>
          <w:szCs w:val="32"/>
          <w:cs/>
        </w:rPr>
        <w:t>ของระบบ</w:t>
      </w:r>
    </w:p>
    <w:p w14:paraId="0488B6D0" w14:textId="2F5A360F" w:rsidR="00D124BF" w:rsidRDefault="00D124BF" w:rsidP="004302D6">
      <w:pPr>
        <w:spacing w:after="0"/>
        <w:rPr>
          <w:rFonts w:asciiTheme="majorBidi" w:hAnsiTheme="majorBidi" w:cstheme="majorBidi"/>
          <w:b/>
          <w:bCs/>
          <w:sz w:val="36"/>
          <w:szCs w:val="36"/>
        </w:rPr>
      </w:pPr>
    </w:p>
    <w:p w14:paraId="45AA9059" w14:textId="0970AAC6" w:rsidR="00D124BF" w:rsidRDefault="00D124BF" w:rsidP="004302D6">
      <w:pPr>
        <w:spacing w:after="0"/>
        <w:rPr>
          <w:rFonts w:asciiTheme="majorBidi" w:hAnsiTheme="majorBidi" w:cstheme="majorBidi"/>
          <w:b/>
          <w:bCs/>
          <w:sz w:val="36"/>
          <w:szCs w:val="36"/>
        </w:rPr>
      </w:pPr>
    </w:p>
    <w:p w14:paraId="64511C68" w14:textId="08DD98BA" w:rsidR="00D124BF" w:rsidRDefault="00D124BF" w:rsidP="004302D6">
      <w:pPr>
        <w:spacing w:after="0"/>
        <w:rPr>
          <w:rFonts w:asciiTheme="majorBidi" w:hAnsiTheme="majorBidi" w:cstheme="majorBidi"/>
          <w:b/>
          <w:bCs/>
          <w:sz w:val="36"/>
          <w:szCs w:val="36"/>
        </w:rPr>
      </w:pPr>
    </w:p>
    <w:p w14:paraId="398CAF0F" w14:textId="4C09BD04" w:rsidR="00D124BF" w:rsidRDefault="00D124BF" w:rsidP="004302D6">
      <w:pPr>
        <w:spacing w:after="0"/>
        <w:rPr>
          <w:rFonts w:asciiTheme="majorBidi" w:hAnsiTheme="majorBidi" w:cstheme="majorBidi"/>
          <w:b/>
          <w:bCs/>
          <w:sz w:val="36"/>
          <w:szCs w:val="36"/>
        </w:rPr>
      </w:pPr>
    </w:p>
    <w:p w14:paraId="4A9F084E" w14:textId="77777777" w:rsidR="00D124BF" w:rsidRDefault="00D124BF" w:rsidP="004302D6">
      <w:pPr>
        <w:spacing w:after="0"/>
        <w:rPr>
          <w:rFonts w:asciiTheme="majorBidi" w:hAnsiTheme="majorBidi" w:cstheme="majorBidi"/>
          <w:b/>
          <w:bCs/>
          <w:sz w:val="36"/>
          <w:szCs w:val="36"/>
        </w:rPr>
      </w:pPr>
    </w:p>
    <w:p w14:paraId="0FD7532B" w14:textId="77777777" w:rsidR="00D124BF" w:rsidRDefault="00D124BF" w:rsidP="004302D6">
      <w:pPr>
        <w:spacing w:after="0"/>
        <w:rPr>
          <w:rFonts w:asciiTheme="majorBidi" w:hAnsiTheme="majorBidi" w:cstheme="majorBidi"/>
          <w:b/>
          <w:bCs/>
          <w:sz w:val="36"/>
          <w:szCs w:val="36"/>
        </w:rPr>
      </w:pPr>
    </w:p>
    <w:p w14:paraId="1F8C393A" w14:textId="77777777" w:rsidR="00D124BF" w:rsidRDefault="00D124BF" w:rsidP="004302D6">
      <w:pPr>
        <w:spacing w:after="0"/>
        <w:rPr>
          <w:rFonts w:asciiTheme="majorBidi" w:hAnsiTheme="majorBidi" w:cstheme="majorBidi"/>
          <w:b/>
          <w:bCs/>
          <w:sz w:val="36"/>
          <w:szCs w:val="36"/>
        </w:rPr>
      </w:pPr>
    </w:p>
    <w:p w14:paraId="75568EB4" w14:textId="77777777" w:rsidR="00D124BF" w:rsidRDefault="00D124BF" w:rsidP="004302D6">
      <w:pPr>
        <w:spacing w:after="0"/>
        <w:rPr>
          <w:rFonts w:asciiTheme="majorBidi" w:hAnsiTheme="majorBidi" w:cstheme="majorBidi"/>
          <w:b/>
          <w:bCs/>
          <w:sz w:val="36"/>
          <w:szCs w:val="36"/>
        </w:rPr>
      </w:pPr>
    </w:p>
    <w:p w14:paraId="601A3B2C" w14:textId="77777777" w:rsidR="00D124BF" w:rsidRDefault="00D124BF" w:rsidP="004302D6">
      <w:pPr>
        <w:spacing w:after="0"/>
        <w:rPr>
          <w:rFonts w:asciiTheme="majorBidi" w:hAnsiTheme="majorBidi" w:cstheme="majorBidi"/>
          <w:b/>
          <w:bCs/>
          <w:sz w:val="36"/>
          <w:szCs w:val="36"/>
        </w:rPr>
      </w:pPr>
    </w:p>
    <w:p w14:paraId="423448B4" w14:textId="77777777" w:rsidR="00727E3C" w:rsidRDefault="00727E3C" w:rsidP="004302D6">
      <w:pPr>
        <w:spacing w:after="0"/>
        <w:rPr>
          <w:rFonts w:asciiTheme="majorBidi" w:hAnsiTheme="majorBidi" w:cstheme="majorBidi"/>
          <w:b/>
          <w:bCs/>
          <w:sz w:val="36"/>
          <w:szCs w:val="36"/>
        </w:rPr>
      </w:pPr>
    </w:p>
    <w:p w14:paraId="16F837C4" w14:textId="77777777" w:rsidR="00727E3C" w:rsidRDefault="00727E3C" w:rsidP="004302D6">
      <w:pPr>
        <w:spacing w:after="0"/>
        <w:rPr>
          <w:rFonts w:asciiTheme="majorBidi" w:hAnsiTheme="majorBidi" w:cstheme="majorBidi" w:hint="cs"/>
          <w:b/>
          <w:bCs/>
          <w:sz w:val="36"/>
          <w:szCs w:val="36"/>
        </w:rPr>
      </w:pPr>
    </w:p>
    <w:p w14:paraId="77603763" w14:textId="77777777" w:rsidR="005F7EC2" w:rsidRDefault="005F7EC2" w:rsidP="004302D6">
      <w:pPr>
        <w:spacing w:after="0"/>
        <w:rPr>
          <w:rFonts w:asciiTheme="majorBidi" w:hAnsiTheme="majorBidi" w:cstheme="majorBidi"/>
          <w:b/>
          <w:bCs/>
          <w:sz w:val="36"/>
          <w:szCs w:val="36"/>
        </w:rPr>
      </w:pPr>
    </w:p>
    <w:p w14:paraId="4D0107FD" w14:textId="10920B20" w:rsidR="00BB0013" w:rsidRDefault="00BB0013" w:rsidP="004302D6">
      <w:pPr>
        <w:spacing w:after="0"/>
        <w:rPr>
          <w:rFonts w:asciiTheme="majorBidi" w:hAnsiTheme="majorBidi" w:cstheme="majorBidi"/>
          <w:b/>
          <w:bCs/>
          <w:sz w:val="36"/>
          <w:szCs w:val="36"/>
        </w:rPr>
      </w:pPr>
      <w:r>
        <w:rPr>
          <w:rFonts w:asciiTheme="majorBidi" w:hAnsiTheme="majorBidi" w:cstheme="majorBidi"/>
          <w:b/>
          <w:bCs/>
          <w:sz w:val="36"/>
          <w:szCs w:val="36"/>
        </w:rPr>
        <w:lastRenderedPageBreak/>
        <w:t>3.</w:t>
      </w:r>
      <w:r w:rsidR="00907946">
        <w:rPr>
          <w:rFonts w:asciiTheme="majorBidi" w:hAnsiTheme="majorBidi" w:cstheme="majorBidi"/>
          <w:b/>
          <w:bCs/>
          <w:sz w:val="36"/>
          <w:szCs w:val="36"/>
        </w:rPr>
        <w:t>6</w:t>
      </w:r>
      <w:r>
        <w:rPr>
          <w:rFonts w:asciiTheme="majorBidi" w:hAnsiTheme="majorBidi" w:cstheme="majorBidi"/>
          <w:b/>
          <w:bCs/>
          <w:sz w:val="36"/>
          <w:szCs w:val="36"/>
        </w:rPr>
        <w:t xml:space="preserve"> Data model </w:t>
      </w:r>
      <w:r>
        <w:rPr>
          <w:rFonts w:asciiTheme="majorBidi" w:hAnsiTheme="majorBidi" w:cstheme="majorBidi" w:hint="cs"/>
          <w:b/>
          <w:bCs/>
          <w:sz w:val="36"/>
          <w:szCs w:val="36"/>
          <w:cs/>
        </w:rPr>
        <w:t>ของระบบ</w:t>
      </w:r>
    </w:p>
    <w:p w14:paraId="4DFA88DC" w14:textId="2543B0ED" w:rsidR="009B1137" w:rsidRPr="00DF5DC7" w:rsidRDefault="00AC080B" w:rsidP="004302D6">
      <w:pPr>
        <w:spacing w:after="0"/>
        <w:rPr>
          <w:rFonts w:asciiTheme="majorBidi" w:hAnsiTheme="majorBidi" w:cstheme="majorBidi"/>
          <w:b/>
          <w:bCs/>
          <w:sz w:val="36"/>
          <w:szCs w:val="36"/>
          <w:vertAlign w:val="subscript"/>
          <w:cs/>
        </w:rPr>
      </w:pPr>
      <w:r>
        <w:rPr>
          <w:rFonts w:asciiTheme="majorBidi" w:hAnsiTheme="majorBidi" w:cstheme="majorBidi"/>
          <w:b/>
          <w:bCs/>
          <w:noProof/>
          <w:sz w:val="36"/>
          <w:szCs w:val="36"/>
          <w:vertAlign w:val="subscript"/>
          <w:cs/>
        </w:rPr>
        <w:drawing>
          <wp:inline distT="0" distB="0" distL="0" distR="0" wp14:anchorId="0D9D5BA4" wp14:editId="228E5022">
            <wp:extent cx="5478780" cy="6108065"/>
            <wp:effectExtent l="0" t="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8780" cy="6108065"/>
                    </a:xfrm>
                    <a:prstGeom prst="rect">
                      <a:avLst/>
                    </a:prstGeom>
                    <a:noFill/>
                    <a:ln>
                      <a:noFill/>
                    </a:ln>
                  </pic:spPr>
                </pic:pic>
              </a:graphicData>
            </a:graphic>
          </wp:inline>
        </w:drawing>
      </w:r>
    </w:p>
    <w:p w14:paraId="58F8CE82" w14:textId="449A1DE4" w:rsidR="00570AD5" w:rsidRPr="00941FC5" w:rsidRDefault="00570AD5" w:rsidP="00570AD5">
      <w:pPr>
        <w:spacing w:after="0"/>
        <w:jc w:val="center"/>
        <w:rPr>
          <w:rFonts w:asciiTheme="majorBidi" w:hAnsiTheme="majorBidi" w:cstheme="majorBidi" w:hint="cs"/>
          <w:b/>
          <w:bCs/>
          <w:sz w:val="32"/>
          <w:szCs w:val="32"/>
          <w:cs/>
        </w:rPr>
      </w:pPr>
      <w:r w:rsidRPr="00F624A5">
        <w:rPr>
          <w:rFonts w:asciiTheme="majorBidi" w:hAnsiTheme="majorBidi" w:cstheme="majorBidi" w:hint="cs"/>
          <w:b/>
          <w:bCs/>
          <w:sz w:val="32"/>
          <w:szCs w:val="32"/>
          <w:cs/>
        </w:rPr>
        <w:t xml:space="preserve">รูป </w:t>
      </w:r>
      <w:r w:rsidRPr="00F624A5">
        <w:rPr>
          <w:rFonts w:asciiTheme="majorBidi" w:hAnsiTheme="majorBidi" w:cstheme="majorBidi"/>
          <w:b/>
          <w:bCs/>
          <w:sz w:val="32"/>
          <w:szCs w:val="32"/>
        </w:rPr>
        <w:t>3.</w:t>
      </w:r>
      <w:r>
        <w:rPr>
          <w:rFonts w:asciiTheme="majorBidi" w:hAnsiTheme="majorBidi" w:cstheme="majorBidi"/>
          <w:b/>
          <w:bCs/>
          <w:sz w:val="32"/>
          <w:szCs w:val="32"/>
        </w:rPr>
        <w:t>1</w:t>
      </w:r>
      <w:r w:rsidR="002F5FD5">
        <w:rPr>
          <w:rFonts w:asciiTheme="majorBidi" w:hAnsiTheme="majorBidi" w:cstheme="majorBidi" w:hint="cs"/>
          <w:b/>
          <w:bCs/>
          <w:sz w:val="32"/>
          <w:szCs w:val="32"/>
          <w:cs/>
        </w:rPr>
        <w:t>5</w:t>
      </w:r>
      <w:r w:rsidRPr="00F624A5">
        <w:rPr>
          <w:rFonts w:asciiTheme="majorBidi" w:hAnsiTheme="majorBidi" w:cstheme="majorBidi"/>
          <w:b/>
          <w:bCs/>
          <w:sz w:val="32"/>
          <w:szCs w:val="32"/>
        </w:rPr>
        <w:t xml:space="preserve"> </w:t>
      </w:r>
      <w:r>
        <w:rPr>
          <w:rFonts w:asciiTheme="majorBidi" w:hAnsiTheme="majorBidi" w:cstheme="majorBidi"/>
          <w:b/>
          <w:bCs/>
          <w:sz w:val="32"/>
          <w:szCs w:val="32"/>
        </w:rPr>
        <w:t xml:space="preserve">Data model </w:t>
      </w:r>
      <w:r>
        <w:rPr>
          <w:rFonts w:asciiTheme="majorBidi" w:hAnsiTheme="majorBidi" w:cstheme="majorBidi" w:hint="cs"/>
          <w:b/>
          <w:bCs/>
          <w:sz w:val="32"/>
          <w:szCs w:val="32"/>
          <w:cs/>
        </w:rPr>
        <w:t>ของระบบ</w:t>
      </w:r>
    </w:p>
    <w:p w14:paraId="62454E80" w14:textId="77777777" w:rsidR="005F7EC2" w:rsidRDefault="005F7EC2" w:rsidP="00570AD5">
      <w:pPr>
        <w:spacing w:after="0"/>
        <w:jc w:val="center"/>
        <w:rPr>
          <w:rFonts w:asciiTheme="majorBidi" w:hAnsiTheme="majorBidi" w:cstheme="majorBidi"/>
          <w:b/>
          <w:bCs/>
          <w:sz w:val="36"/>
          <w:szCs w:val="36"/>
        </w:rPr>
      </w:pPr>
    </w:p>
    <w:p w14:paraId="1873807F" w14:textId="77777777" w:rsidR="00727E3C" w:rsidRDefault="00727E3C" w:rsidP="00570AD5">
      <w:pPr>
        <w:spacing w:after="0"/>
        <w:jc w:val="center"/>
        <w:rPr>
          <w:rFonts w:asciiTheme="majorBidi" w:hAnsiTheme="majorBidi" w:cstheme="majorBidi"/>
          <w:b/>
          <w:bCs/>
          <w:sz w:val="36"/>
          <w:szCs w:val="36"/>
        </w:rPr>
      </w:pPr>
    </w:p>
    <w:p w14:paraId="23212D45" w14:textId="77777777" w:rsidR="00727E3C" w:rsidRDefault="00727E3C" w:rsidP="00570AD5">
      <w:pPr>
        <w:spacing w:after="0"/>
        <w:jc w:val="center"/>
        <w:rPr>
          <w:rFonts w:asciiTheme="majorBidi" w:hAnsiTheme="majorBidi" w:cstheme="majorBidi"/>
          <w:b/>
          <w:bCs/>
          <w:sz w:val="36"/>
          <w:szCs w:val="36"/>
        </w:rPr>
      </w:pPr>
    </w:p>
    <w:p w14:paraId="07BF94F4" w14:textId="77777777" w:rsidR="00727E3C" w:rsidRDefault="00727E3C" w:rsidP="00570AD5">
      <w:pPr>
        <w:spacing w:after="0"/>
        <w:jc w:val="center"/>
        <w:rPr>
          <w:rFonts w:asciiTheme="majorBidi" w:hAnsiTheme="majorBidi" w:cstheme="majorBidi" w:hint="cs"/>
          <w:b/>
          <w:bCs/>
          <w:sz w:val="36"/>
          <w:szCs w:val="36"/>
        </w:rPr>
      </w:pPr>
    </w:p>
    <w:p w14:paraId="7DBEB333" w14:textId="2F2FCD6E" w:rsidR="00C24C7F" w:rsidRDefault="00F378FF" w:rsidP="004302D6">
      <w:pPr>
        <w:spacing w:after="0"/>
        <w:rPr>
          <w:rFonts w:asciiTheme="majorBidi" w:hAnsiTheme="majorBidi" w:cstheme="majorBidi" w:hint="cs"/>
          <w:b/>
          <w:bCs/>
          <w:sz w:val="36"/>
          <w:szCs w:val="36"/>
        </w:rPr>
      </w:pPr>
      <w:r>
        <w:rPr>
          <w:rFonts w:asciiTheme="majorBidi" w:hAnsiTheme="majorBidi" w:cstheme="majorBidi"/>
          <w:b/>
          <w:bCs/>
          <w:sz w:val="36"/>
          <w:szCs w:val="36"/>
        </w:rPr>
        <w:lastRenderedPageBreak/>
        <w:t>3.7 User Interface Design</w:t>
      </w:r>
      <w:r w:rsidR="00C24C7F">
        <w:rPr>
          <w:rFonts w:asciiTheme="majorBidi" w:hAnsiTheme="majorBidi" w:cstheme="majorBidi"/>
          <w:b/>
          <w:bCs/>
          <w:sz w:val="36"/>
          <w:szCs w:val="36"/>
        </w:rPr>
        <w:t>\</w:t>
      </w:r>
    </w:p>
    <w:p w14:paraId="1551E621" w14:textId="3EEBD765" w:rsidR="00C24C7F" w:rsidRDefault="00C24C7F" w:rsidP="00727E3C">
      <w:pPr>
        <w:spacing w:after="400"/>
        <w:jc w:val="center"/>
        <w:rPr>
          <w:rFonts w:asciiTheme="majorBidi" w:hAnsiTheme="majorBidi" w:cs="Angsana New"/>
          <w:b/>
          <w:bCs/>
          <w:sz w:val="32"/>
          <w:szCs w:val="32"/>
        </w:rPr>
      </w:pPr>
      <w:r>
        <w:rPr>
          <w:rFonts w:asciiTheme="majorBidi" w:hAnsiTheme="majorBidi" w:cs="Angsana New"/>
          <w:noProof/>
          <w:sz w:val="32"/>
          <w:szCs w:val="32"/>
          <w:lang w:val="th-TH"/>
        </w:rPr>
        <w:drawing>
          <wp:anchor distT="0" distB="0" distL="114300" distR="114300" simplePos="0" relativeHeight="251658241" behindDoc="0" locked="0" layoutInCell="1" allowOverlap="1" wp14:anchorId="21BB6293" wp14:editId="2206C117">
            <wp:simplePos x="0" y="0"/>
            <wp:positionH relativeFrom="column">
              <wp:posOffset>303334</wp:posOffset>
            </wp:positionH>
            <wp:positionV relativeFrom="paragraph">
              <wp:posOffset>342</wp:posOffset>
            </wp:positionV>
            <wp:extent cx="4714589" cy="2520000"/>
            <wp:effectExtent l="0" t="0" r="0" b="0"/>
            <wp:wrapTopAndBottom/>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4589" cy="2520000"/>
                    </a:xfrm>
                    <a:prstGeom prst="rect">
                      <a:avLst/>
                    </a:prstGeom>
                  </pic:spPr>
                </pic:pic>
              </a:graphicData>
            </a:graphic>
            <wp14:sizeRelH relativeFrom="page">
              <wp14:pctWidth>0</wp14:pctWidth>
            </wp14:sizeRelH>
            <wp14:sizeRelV relativeFrom="page">
              <wp14:pctHeight>0</wp14:pctHeight>
            </wp14:sizeRelV>
          </wp:anchor>
        </w:drawing>
      </w:r>
      <w:r w:rsidR="00F378FF" w:rsidRPr="001C5559">
        <w:rPr>
          <w:rFonts w:asciiTheme="majorBidi" w:hAnsiTheme="majorBidi" w:cs="Angsana New" w:hint="cs"/>
          <w:b/>
          <w:bCs/>
          <w:sz w:val="32"/>
          <w:szCs w:val="32"/>
          <w:cs/>
        </w:rPr>
        <w:t xml:space="preserve">รูป </w:t>
      </w:r>
      <w:r w:rsidR="00F378FF" w:rsidRPr="001C5559">
        <w:rPr>
          <w:rFonts w:asciiTheme="majorBidi" w:hAnsiTheme="majorBidi" w:cs="Angsana New"/>
          <w:b/>
          <w:bCs/>
          <w:sz w:val="32"/>
          <w:szCs w:val="32"/>
        </w:rPr>
        <w:t>3.1</w:t>
      </w:r>
      <w:r w:rsidR="002F5FD5">
        <w:rPr>
          <w:rFonts w:asciiTheme="majorBidi" w:hAnsiTheme="majorBidi" w:cs="Angsana New" w:hint="cs"/>
          <w:b/>
          <w:bCs/>
          <w:sz w:val="32"/>
          <w:szCs w:val="32"/>
          <w:cs/>
        </w:rPr>
        <w:t>6</w:t>
      </w:r>
      <w:r w:rsidR="00F378FF" w:rsidRPr="001C5559">
        <w:rPr>
          <w:rFonts w:asciiTheme="majorBidi" w:hAnsiTheme="majorBidi" w:cs="Angsana New"/>
          <w:b/>
          <w:bCs/>
          <w:sz w:val="32"/>
          <w:szCs w:val="32"/>
        </w:rPr>
        <w:t xml:space="preserve"> </w:t>
      </w:r>
      <w:r w:rsidR="00F378FF" w:rsidRPr="001C5559">
        <w:rPr>
          <w:rFonts w:asciiTheme="majorBidi" w:hAnsiTheme="majorBidi" w:cs="Angsana New" w:hint="cs"/>
          <w:b/>
          <w:bCs/>
          <w:sz w:val="32"/>
          <w:szCs w:val="32"/>
          <w:cs/>
        </w:rPr>
        <w:t xml:space="preserve">หน้า </w:t>
      </w:r>
      <w:r w:rsidR="00F378FF">
        <w:rPr>
          <w:rFonts w:asciiTheme="majorBidi" w:hAnsiTheme="majorBidi" w:cs="Angsana New"/>
          <w:b/>
          <w:bCs/>
          <w:sz w:val="32"/>
          <w:szCs w:val="32"/>
        </w:rPr>
        <w:t>Login</w:t>
      </w:r>
    </w:p>
    <w:p w14:paraId="3CC8E8A5" w14:textId="263D1234" w:rsidR="00922B0F" w:rsidRDefault="00922B0F" w:rsidP="00016558">
      <w:pPr>
        <w:jc w:val="center"/>
        <w:rPr>
          <w:rFonts w:asciiTheme="majorBidi" w:hAnsiTheme="majorBidi" w:cs="Angsana New"/>
          <w:b/>
          <w:bCs/>
          <w:sz w:val="32"/>
          <w:szCs w:val="32"/>
        </w:rPr>
      </w:pPr>
      <w:r>
        <w:rPr>
          <w:rFonts w:asciiTheme="majorBidi" w:hAnsiTheme="majorBidi" w:cs="Angsana New"/>
          <w:noProof/>
          <w:sz w:val="32"/>
          <w:szCs w:val="32"/>
          <w:lang w:val="th-TH"/>
        </w:rPr>
        <w:drawing>
          <wp:inline distT="0" distB="0" distL="0" distR="0" wp14:anchorId="0FF02059" wp14:editId="0A15A671">
            <wp:extent cx="4714768" cy="2520000"/>
            <wp:effectExtent l="0" t="0" r="0" b="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14768" cy="2520000"/>
                    </a:xfrm>
                    <a:prstGeom prst="rect">
                      <a:avLst/>
                    </a:prstGeom>
                  </pic:spPr>
                </pic:pic>
              </a:graphicData>
            </a:graphic>
          </wp:inline>
        </w:drawing>
      </w:r>
    </w:p>
    <w:p w14:paraId="5780297F" w14:textId="08E2965C" w:rsidR="007B5E95" w:rsidRPr="00016558" w:rsidRDefault="007B5E95" w:rsidP="00727E3C">
      <w:pPr>
        <w:spacing w:after="400"/>
        <w:jc w:val="center"/>
        <w:rPr>
          <w:rFonts w:asciiTheme="majorBidi" w:hAnsiTheme="majorBidi" w:cs="Angsana New" w:hint="cs"/>
          <w:b/>
          <w:bCs/>
          <w:sz w:val="32"/>
          <w:szCs w:val="32"/>
          <w:cs/>
        </w:rPr>
      </w:pP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3.1</w:t>
      </w:r>
      <w:r w:rsidR="002F5FD5">
        <w:rPr>
          <w:rFonts w:asciiTheme="majorBidi" w:hAnsiTheme="majorBidi" w:cs="Angsana New" w:hint="cs"/>
          <w:b/>
          <w:bCs/>
          <w:sz w:val="32"/>
          <w:szCs w:val="32"/>
          <w:cs/>
        </w:rPr>
        <w:t>7</w:t>
      </w:r>
      <w:r w:rsidRPr="001C5559">
        <w:rPr>
          <w:rFonts w:asciiTheme="majorBidi" w:hAnsiTheme="majorBidi" w:cs="Angsana New"/>
          <w:b/>
          <w:bCs/>
          <w:sz w:val="32"/>
          <w:szCs w:val="32"/>
        </w:rPr>
        <w:t xml:space="preserve"> </w:t>
      </w:r>
      <w:r w:rsidRPr="001C5559">
        <w:rPr>
          <w:rFonts w:asciiTheme="majorBidi" w:hAnsiTheme="majorBidi" w:cs="Angsana New" w:hint="cs"/>
          <w:b/>
          <w:bCs/>
          <w:sz w:val="32"/>
          <w:szCs w:val="32"/>
          <w:cs/>
        </w:rPr>
        <w:t xml:space="preserve">หน้า </w:t>
      </w:r>
      <w:r w:rsidRPr="001C5559">
        <w:rPr>
          <w:rFonts w:asciiTheme="majorBidi" w:hAnsiTheme="majorBidi" w:cs="Angsana New"/>
          <w:b/>
          <w:bCs/>
          <w:sz w:val="32"/>
          <w:szCs w:val="32"/>
        </w:rPr>
        <w:t>Register</w:t>
      </w:r>
    </w:p>
    <w:p w14:paraId="1B5A619F" w14:textId="561AB1A9" w:rsidR="0084647D" w:rsidRDefault="0084647D">
      <w:pPr>
        <w:rPr>
          <w:rFonts w:asciiTheme="majorBidi" w:hAnsiTheme="majorBidi" w:cs="Angsana New" w:hint="cs"/>
          <w:sz w:val="32"/>
          <w:szCs w:val="32"/>
        </w:rPr>
      </w:pPr>
    </w:p>
    <w:p w14:paraId="1CA4F3FE" w14:textId="0E18A406" w:rsidR="00505BE3" w:rsidRPr="001C5559" w:rsidRDefault="00987041" w:rsidP="00727E3C">
      <w:pPr>
        <w:spacing w:after="400"/>
        <w:jc w:val="center"/>
        <w:rPr>
          <w:rFonts w:asciiTheme="majorBidi" w:hAnsiTheme="majorBidi" w:cs="Angsana New" w:hint="cs"/>
          <w:b/>
          <w:bCs/>
          <w:sz w:val="32"/>
          <w:szCs w:val="32"/>
          <w:cs/>
        </w:rPr>
      </w:pPr>
      <w:r>
        <w:rPr>
          <w:rFonts w:asciiTheme="majorBidi" w:hAnsiTheme="majorBidi" w:cs="Angsana New"/>
          <w:noProof/>
          <w:sz w:val="32"/>
          <w:szCs w:val="32"/>
          <w:lang w:val="th-TH"/>
        </w:rPr>
        <w:lastRenderedPageBreak/>
        <w:drawing>
          <wp:inline distT="0" distB="0" distL="0" distR="0" wp14:anchorId="24A1EADB" wp14:editId="72705E16">
            <wp:extent cx="5486400" cy="2932430"/>
            <wp:effectExtent l="0" t="0" r="0" b="127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00505BE3" w:rsidRPr="001C5559">
        <w:rPr>
          <w:rFonts w:asciiTheme="majorBidi" w:hAnsiTheme="majorBidi" w:cs="Angsana New" w:hint="cs"/>
          <w:b/>
          <w:bCs/>
          <w:sz w:val="32"/>
          <w:szCs w:val="32"/>
          <w:cs/>
        </w:rPr>
        <w:t xml:space="preserve">รูป </w:t>
      </w:r>
      <w:r w:rsidR="00505BE3" w:rsidRPr="001C5559">
        <w:rPr>
          <w:rFonts w:asciiTheme="majorBidi" w:hAnsiTheme="majorBidi" w:cs="Angsana New"/>
          <w:b/>
          <w:bCs/>
          <w:sz w:val="32"/>
          <w:szCs w:val="32"/>
        </w:rPr>
        <w:t>3.1</w:t>
      </w:r>
      <w:r w:rsidR="002F5FD5">
        <w:rPr>
          <w:rFonts w:asciiTheme="majorBidi" w:hAnsiTheme="majorBidi" w:cs="Angsana New" w:hint="cs"/>
          <w:b/>
          <w:bCs/>
          <w:sz w:val="32"/>
          <w:szCs w:val="32"/>
          <w:cs/>
        </w:rPr>
        <w:t>8</w:t>
      </w:r>
      <w:r w:rsidR="00505BE3" w:rsidRPr="001C5559">
        <w:rPr>
          <w:rFonts w:asciiTheme="majorBidi" w:hAnsiTheme="majorBidi" w:cs="Angsana New"/>
          <w:b/>
          <w:bCs/>
          <w:sz w:val="32"/>
          <w:szCs w:val="32"/>
        </w:rPr>
        <w:t xml:space="preserve"> </w:t>
      </w:r>
      <w:r w:rsidR="00505BE3" w:rsidRPr="001C5559">
        <w:rPr>
          <w:rFonts w:asciiTheme="majorBidi" w:hAnsiTheme="majorBidi" w:cs="Angsana New" w:hint="cs"/>
          <w:b/>
          <w:bCs/>
          <w:sz w:val="32"/>
          <w:szCs w:val="32"/>
          <w:cs/>
        </w:rPr>
        <w:t xml:space="preserve">หน้า </w:t>
      </w:r>
      <w:r w:rsidR="00505BE3">
        <w:rPr>
          <w:rFonts w:asciiTheme="majorBidi" w:hAnsiTheme="majorBidi" w:cs="Angsana New"/>
          <w:b/>
          <w:bCs/>
          <w:sz w:val="32"/>
          <w:szCs w:val="32"/>
        </w:rPr>
        <w:t>Landing Page</w:t>
      </w:r>
    </w:p>
    <w:p w14:paraId="2AF4B58C" w14:textId="13EE440C" w:rsidR="00987041" w:rsidRPr="001C5559" w:rsidRDefault="00922B0F" w:rsidP="00DC373E">
      <w:pPr>
        <w:spacing w:after="400"/>
        <w:jc w:val="center"/>
        <w:rPr>
          <w:rFonts w:asciiTheme="majorBidi" w:hAnsiTheme="majorBidi" w:cs="Angsana New" w:hint="cs"/>
          <w:b/>
          <w:bCs/>
          <w:sz w:val="32"/>
          <w:szCs w:val="32"/>
        </w:rPr>
      </w:pPr>
      <w:r>
        <w:rPr>
          <w:rFonts w:asciiTheme="majorBidi" w:hAnsiTheme="majorBidi" w:cs="Angsana New"/>
          <w:noProof/>
          <w:sz w:val="32"/>
          <w:szCs w:val="32"/>
          <w:lang w:val="th-TH"/>
        </w:rPr>
        <w:drawing>
          <wp:inline distT="0" distB="0" distL="0" distR="0" wp14:anchorId="7717A385" wp14:editId="3B4980CE">
            <wp:extent cx="5486400" cy="2932430"/>
            <wp:effectExtent l="0" t="0" r="0" b="127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00987041" w:rsidRPr="001C5559">
        <w:rPr>
          <w:rFonts w:asciiTheme="majorBidi" w:hAnsiTheme="majorBidi" w:cs="Angsana New" w:hint="cs"/>
          <w:b/>
          <w:bCs/>
          <w:sz w:val="32"/>
          <w:szCs w:val="32"/>
          <w:cs/>
        </w:rPr>
        <w:t xml:space="preserve">รูป </w:t>
      </w:r>
      <w:r w:rsidR="00987041" w:rsidRPr="001C5559">
        <w:rPr>
          <w:rFonts w:asciiTheme="majorBidi" w:hAnsiTheme="majorBidi" w:cs="Angsana New"/>
          <w:b/>
          <w:bCs/>
          <w:sz w:val="32"/>
          <w:szCs w:val="32"/>
        </w:rPr>
        <w:t>3.1</w:t>
      </w:r>
      <w:r w:rsidR="002F5FD5">
        <w:rPr>
          <w:rFonts w:asciiTheme="majorBidi" w:hAnsiTheme="majorBidi" w:cs="Angsana New" w:hint="cs"/>
          <w:b/>
          <w:bCs/>
          <w:sz w:val="32"/>
          <w:szCs w:val="32"/>
          <w:cs/>
        </w:rPr>
        <w:t>9</w:t>
      </w:r>
      <w:r w:rsidR="00987041" w:rsidRPr="001C5559">
        <w:rPr>
          <w:rFonts w:asciiTheme="majorBidi" w:hAnsiTheme="majorBidi" w:cs="Angsana New"/>
          <w:b/>
          <w:bCs/>
          <w:sz w:val="32"/>
          <w:szCs w:val="32"/>
        </w:rPr>
        <w:t xml:space="preserve"> </w:t>
      </w:r>
      <w:r w:rsidR="00987041" w:rsidRPr="001C5559">
        <w:rPr>
          <w:rFonts w:asciiTheme="majorBidi" w:hAnsiTheme="majorBidi" w:cs="Angsana New" w:hint="cs"/>
          <w:b/>
          <w:bCs/>
          <w:sz w:val="32"/>
          <w:szCs w:val="32"/>
          <w:cs/>
        </w:rPr>
        <w:t xml:space="preserve">หน้า </w:t>
      </w:r>
      <w:r w:rsidR="00987041">
        <w:rPr>
          <w:rFonts w:asciiTheme="majorBidi" w:hAnsiTheme="majorBidi" w:cs="Angsana New"/>
          <w:b/>
          <w:bCs/>
          <w:sz w:val="32"/>
          <w:szCs w:val="32"/>
        </w:rPr>
        <w:t>Landing Page</w:t>
      </w:r>
      <w:r w:rsidR="00F01CD1">
        <w:rPr>
          <w:rFonts w:asciiTheme="majorBidi" w:hAnsiTheme="majorBidi" w:cs="Angsana New"/>
          <w:b/>
          <w:bCs/>
          <w:sz w:val="32"/>
          <w:szCs w:val="32"/>
        </w:rPr>
        <w:t xml:space="preserve"> </w:t>
      </w:r>
      <w:r w:rsidR="00F01CD1">
        <w:rPr>
          <w:rFonts w:asciiTheme="majorBidi" w:hAnsiTheme="majorBidi" w:cs="Angsana New" w:hint="cs"/>
          <w:b/>
          <w:bCs/>
          <w:sz w:val="32"/>
          <w:szCs w:val="32"/>
          <w:cs/>
        </w:rPr>
        <w:t xml:space="preserve">สำหรับ </w:t>
      </w:r>
      <w:r w:rsidR="00F01CD1">
        <w:rPr>
          <w:rFonts w:asciiTheme="majorBidi" w:hAnsiTheme="majorBidi" w:cs="Angsana New"/>
          <w:b/>
          <w:bCs/>
          <w:sz w:val="32"/>
          <w:szCs w:val="32"/>
        </w:rPr>
        <w:t>Tournament Director</w:t>
      </w:r>
    </w:p>
    <w:p w14:paraId="20E78CC7" w14:textId="7F311F93" w:rsidR="00572588" w:rsidRDefault="00572588">
      <w:pPr>
        <w:rPr>
          <w:rFonts w:asciiTheme="majorBidi" w:hAnsiTheme="majorBidi" w:cs="Angsana New"/>
          <w:sz w:val="32"/>
          <w:szCs w:val="32"/>
          <w:cs/>
        </w:rPr>
      </w:pPr>
    </w:p>
    <w:p w14:paraId="2F6415C6" w14:textId="145A5351" w:rsidR="00A61A58" w:rsidRPr="00DC373E" w:rsidRDefault="00A61A58" w:rsidP="00DC373E">
      <w:pPr>
        <w:spacing w:after="400"/>
        <w:jc w:val="center"/>
        <w:rPr>
          <w:rFonts w:asciiTheme="majorBidi" w:hAnsiTheme="majorBidi" w:cs="Angsana New"/>
          <w:sz w:val="32"/>
          <w:szCs w:val="32"/>
        </w:rPr>
      </w:pPr>
      <w:r>
        <w:rPr>
          <w:rFonts w:asciiTheme="majorBidi" w:hAnsiTheme="majorBidi" w:cs="Angsana New"/>
          <w:noProof/>
          <w:sz w:val="32"/>
          <w:szCs w:val="32"/>
        </w:rPr>
        <w:lastRenderedPageBreak/>
        <w:drawing>
          <wp:inline distT="0" distB="0" distL="0" distR="0" wp14:anchorId="45816C67" wp14:editId="2D844C03">
            <wp:extent cx="5486400" cy="2932430"/>
            <wp:effectExtent l="0" t="0" r="0" b="127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00F01CD1" w:rsidRPr="001C5559">
        <w:rPr>
          <w:rFonts w:asciiTheme="majorBidi" w:hAnsiTheme="majorBidi" w:cs="Angsana New" w:hint="cs"/>
          <w:b/>
          <w:bCs/>
          <w:sz w:val="32"/>
          <w:szCs w:val="32"/>
          <w:cs/>
        </w:rPr>
        <w:t xml:space="preserve">รูป </w:t>
      </w:r>
      <w:r w:rsidR="00F01CD1" w:rsidRPr="001C5559">
        <w:rPr>
          <w:rFonts w:asciiTheme="majorBidi" w:hAnsiTheme="majorBidi" w:cs="Angsana New"/>
          <w:b/>
          <w:bCs/>
          <w:sz w:val="32"/>
          <w:szCs w:val="32"/>
        </w:rPr>
        <w:t>3.</w:t>
      </w:r>
      <w:r w:rsidR="002F5FD5">
        <w:rPr>
          <w:rFonts w:asciiTheme="majorBidi" w:hAnsiTheme="majorBidi" w:cs="Angsana New" w:hint="cs"/>
          <w:b/>
          <w:bCs/>
          <w:sz w:val="32"/>
          <w:szCs w:val="32"/>
          <w:cs/>
        </w:rPr>
        <w:t>20</w:t>
      </w:r>
      <w:r w:rsidR="00F01CD1" w:rsidRPr="001C5559">
        <w:rPr>
          <w:rFonts w:asciiTheme="majorBidi" w:hAnsiTheme="majorBidi" w:cs="Angsana New"/>
          <w:b/>
          <w:bCs/>
          <w:sz w:val="32"/>
          <w:szCs w:val="32"/>
        </w:rPr>
        <w:t xml:space="preserve"> </w:t>
      </w:r>
      <w:r w:rsidR="00F01CD1" w:rsidRPr="001C5559">
        <w:rPr>
          <w:rFonts w:asciiTheme="majorBidi" w:hAnsiTheme="majorBidi" w:cs="Angsana New" w:hint="cs"/>
          <w:b/>
          <w:bCs/>
          <w:sz w:val="32"/>
          <w:szCs w:val="32"/>
          <w:cs/>
        </w:rPr>
        <w:t>หน้</w:t>
      </w:r>
      <w:r w:rsidR="00F01CD1">
        <w:rPr>
          <w:rFonts w:asciiTheme="majorBidi" w:hAnsiTheme="majorBidi" w:cs="Angsana New" w:hint="cs"/>
          <w:b/>
          <w:bCs/>
          <w:sz w:val="32"/>
          <w:szCs w:val="32"/>
          <w:cs/>
        </w:rPr>
        <w:t xml:space="preserve">ารายการ </w:t>
      </w:r>
      <w:r w:rsidR="00F01CD1">
        <w:rPr>
          <w:rFonts w:asciiTheme="majorBidi" w:hAnsiTheme="majorBidi" w:cs="Angsana New"/>
          <w:b/>
          <w:bCs/>
          <w:sz w:val="32"/>
          <w:szCs w:val="32"/>
        </w:rPr>
        <w:t>Tournament</w:t>
      </w:r>
    </w:p>
    <w:p w14:paraId="3C43749A" w14:textId="2F84F1B4" w:rsidR="00A61A58" w:rsidRDefault="00461CD7" w:rsidP="00A61A58">
      <w:pPr>
        <w:jc w:val="center"/>
        <w:rPr>
          <w:rFonts w:asciiTheme="majorBidi" w:hAnsiTheme="majorBidi" w:cs="Angsana New"/>
          <w:sz w:val="32"/>
          <w:szCs w:val="32"/>
        </w:rPr>
      </w:pPr>
      <w:r>
        <w:rPr>
          <w:rFonts w:asciiTheme="majorBidi" w:hAnsiTheme="majorBidi" w:cs="Angsana New"/>
          <w:noProof/>
          <w:sz w:val="32"/>
          <w:szCs w:val="32"/>
          <w:lang w:val="th-TH"/>
        </w:rPr>
        <w:drawing>
          <wp:inline distT="0" distB="0" distL="0" distR="0" wp14:anchorId="1A39452F" wp14:editId="72F3E7A8">
            <wp:extent cx="5486400" cy="2932430"/>
            <wp:effectExtent l="0" t="0" r="0" b="127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p>
    <w:p w14:paraId="23C6F810" w14:textId="3DA67080" w:rsidR="00461CD7" w:rsidRDefault="00461CD7" w:rsidP="00DC373E">
      <w:pPr>
        <w:spacing w:after="400"/>
        <w:jc w:val="center"/>
        <w:rPr>
          <w:rFonts w:asciiTheme="majorBidi" w:hAnsiTheme="majorBidi" w:cs="Angsana New" w:hint="cs"/>
          <w:b/>
          <w:bCs/>
          <w:sz w:val="32"/>
          <w:szCs w:val="32"/>
        </w:rPr>
      </w:pP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w:t>
      </w:r>
      <w:r>
        <w:rPr>
          <w:rFonts w:asciiTheme="majorBidi" w:hAnsiTheme="majorBidi" w:cs="Angsana New"/>
          <w:b/>
          <w:bCs/>
          <w:sz w:val="32"/>
          <w:szCs w:val="32"/>
        </w:rPr>
        <w:t>2</w:t>
      </w:r>
      <w:r w:rsidR="002F5FD5">
        <w:rPr>
          <w:rFonts w:asciiTheme="majorBidi" w:hAnsiTheme="majorBidi" w:cs="Angsana New" w:hint="cs"/>
          <w:b/>
          <w:bCs/>
          <w:sz w:val="32"/>
          <w:szCs w:val="32"/>
          <w:cs/>
        </w:rPr>
        <w:t>1</w:t>
      </w:r>
      <w:r w:rsidRPr="001C5559">
        <w:rPr>
          <w:rFonts w:asciiTheme="majorBidi" w:hAnsiTheme="majorBidi" w:cs="Angsana New"/>
          <w:b/>
          <w:bCs/>
          <w:sz w:val="32"/>
          <w:szCs w:val="32"/>
        </w:rPr>
        <w:t xml:space="preserve"> </w:t>
      </w:r>
      <w:r w:rsidRPr="001C5559">
        <w:rPr>
          <w:rFonts w:asciiTheme="majorBidi" w:hAnsiTheme="majorBidi" w:cs="Angsana New" w:hint="cs"/>
          <w:b/>
          <w:bCs/>
          <w:sz w:val="32"/>
          <w:szCs w:val="32"/>
          <w:cs/>
        </w:rPr>
        <w:t>หน้</w:t>
      </w:r>
      <w:r>
        <w:rPr>
          <w:rFonts w:asciiTheme="majorBidi" w:hAnsiTheme="majorBidi" w:cs="Angsana New" w:hint="cs"/>
          <w:b/>
          <w:bCs/>
          <w:sz w:val="32"/>
          <w:szCs w:val="32"/>
          <w:cs/>
        </w:rPr>
        <w:t>าห้อง</w:t>
      </w:r>
      <w:r w:rsidR="007B0871">
        <w:rPr>
          <w:rFonts w:asciiTheme="majorBidi" w:hAnsiTheme="majorBidi" w:cs="Angsana New" w:hint="cs"/>
          <w:b/>
          <w:bCs/>
          <w:sz w:val="32"/>
          <w:szCs w:val="32"/>
          <w:cs/>
        </w:rPr>
        <w:t>เตรียมตัว</w:t>
      </w:r>
      <w:r>
        <w:rPr>
          <w:rFonts w:asciiTheme="majorBidi" w:hAnsiTheme="majorBidi" w:cs="Angsana New" w:hint="cs"/>
          <w:b/>
          <w:bCs/>
          <w:sz w:val="32"/>
          <w:szCs w:val="32"/>
          <w:cs/>
        </w:rPr>
        <w:t>การแข่งขัน</w:t>
      </w:r>
      <w:r w:rsidR="007B0871">
        <w:rPr>
          <w:rFonts w:asciiTheme="majorBidi" w:hAnsiTheme="majorBidi" w:cs="Angsana New" w:hint="cs"/>
          <w:b/>
          <w:bCs/>
          <w:sz w:val="32"/>
          <w:szCs w:val="32"/>
          <w:cs/>
        </w:rPr>
        <w:t xml:space="preserve"> </w:t>
      </w:r>
      <w:r w:rsidR="00730FBD">
        <w:rPr>
          <w:rFonts w:asciiTheme="majorBidi" w:hAnsiTheme="majorBidi" w:cs="Angsana New" w:hint="cs"/>
          <w:b/>
          <w:bCs/>
          <w:sz w:val="32"/>
          <w:szCs w:val="32"/>
          <w:cs/>
        </w:rPr>
        <w:t>สำหรับผู้เล่น</w:t>
      </w:r>
      <w:r w:rsidR="007B0871">
        <w:rPr>
          <w:rFonts w:asciiTheme="majorBidi" w:hAnsiTheme="majorBidi" w:cs="Angsana New" w:hint="cs"/>
          <w:sz w:val="32"/>
          <w:szCs w:val="32"/>
          <w:cs/>
        </w:rPr>
        <w:t xml:space="preserve"> </w:t>
      </w:r>
    </w:p>
    <w:p w14:paraId="4C016653" w14:textId="77777777" w:rsidR="00461CD7" w:rsidRDefault="00461CD7" w:rsidP="00A61A58">
      <w:pPr>
        <w:jc w:val="center"/>
        <w:rPr>
          <w:rFonts w:asciiTheme="majorBidi" w:hAnsiTheme="majorBidi" w:cs="Angsana New"/>
          <w:sz w:val="32"/>
          <w:szCs w:val="32"/>
        </w:rPr>
      </w:pPr>
    </w:p>
    <w:p w14:paraId="7C916812" w14:textId="0D7EC7F9" w:rsidR="00DC373E" w:rsidRDefault="00572588" w:rsidP="00DC373E">
      <w:pPr>
        <w:spacing w:after="400"/>
        <w:jc w:val="center"/>
        <w:rPr>
          <w:rFonts w:asciiTheme="majorBidi" w:hAnsiTheme="majorBidi" w:cs="Angsana New"/>
          <w:sz w:val="32"/>
          <w:szCs w:val="32"/>
        </w:rPr>
      </w:pPr>
      <w:r>
        <w:rPr>
          <w:rFonts w:asciiTheme="majorBidi" w:hAnsiTheme="majorBidi" w:cs="Angsana New"/>
          <w:sz w:val="32"/>
          <w:szCs w:val="32"/>
          <w:cs/>
        </w:rPr>
        <w:br w:type="page"/>
      </w:r>
      <w:r w:rsidR="005E3A93">
        <w:rPr>
          <w:rFonts w:asciiTheme="majorBidi" w:hAnsiTheme="majorBidi" w:cs="Angsana New"/>
          <w:noProof/>
          <w:sz w:val="32"/>
          <w:szCs w:val="32"/>
          <w:lang w:val="th-TH"/>
        </w:rPr>
        <w:lastRenderedPageBreak/>
        <w:drawing>
          <wp:inline distT="0" distB="0" distL="0" distR="0" wp14:anchorId="222218DA" wp14:editId="2C89A6F4">
            <wp:extent cx="5486400" cy="2932430"/>
            <wp:effectExtent l="0" t="0" r="0" b="127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00730FBD" w:rsidRPr="001C5559">
        <w:rPr>
          <w:rFonts w:asciiTheme="majorBidi" w:hAnsiTheme="majorBidi" w:cs="Angsana New" w:hint="cs"/>
          <w:b/>
          <w:bCs/>
          <w:sz w:val="32"/>
          <w:szCs w:val="32"/>
          <w:cs/>
        </w:rPr>
        <w:t xml:space="preserve">รูป </w:t>
      </w:r>
      <w:r w:rsidR="00730FBD" w:rsidRPr="001C5559">
        <w:rPr>
          <w:rFonts w:asciiTheme="majorBidi" w:hAnsiTheme="majorBidi" w:cs="Angsana New"/>
          <w:b/>
          <w:bCs/>
          <w:sz w:val="32"/>
          <w:szCs w:val="32"/>
        </w:rPr>
        <w:t>3.</w:t>
      </w:r>
      <w:r w:rsidR="00730FBD">
        <w:rPr>
          <w:rFonts w:asciiTheme="majorBidi" w:hAnsiTheme="majorBidi" w:cs="Angsana New"/>
          <w:b/>
          <w:bCs/>
          <w:sz w:val="32"/>
          <w:szCs w:val="32"/>
        </w:rPr>
        <w:t>2</w:t>
      </w:r>
      <w:r w:rsidR="002F5FD5">
        <w:rPr>
          <w:rFonts w:asciiTheme="majorBidi" w:hAnsiTheme="majorBidi" w:cs="Angsana New" w:hint="cs"/>
          <w:b/>
          <w:bCs/>
          <w:sz w:val="32"/>
          <w:szCs w:val="32"/>
          <w:cs/>
        </w:rPr>
        <w:t>2</w:t>
      </w:r>
      <w:r w:rsidR="00730FBD" w:rsidRPr="001C5559">
        <w:rPr>
          <w:rFonts w:asciiTheme="majorBidi" w:hAnsiTheme="majorBidi" w:cs="Angsana New"/>
          <w:b/>
          <w:bCs/>
          <w:sz w:val="32"/>
          <w:szCs w:val="32"/>
        </w:rPr>
        <w:t xml:space="preserve"> </w:t>
      </w:r>
      <w:r w:rsidR="00730FBD" w:rsidRPr="001C5559">
        <w:rPr>
          <w:rFonts w:asciiTheme="majorBidi" w:hAnsiTheme="majorBidi" w:cs="Angsana New" w:hint="cs"/>
          <w:b/>
          <w:bCs/>
          <w:sz w:val="32"/>
          <w:szCs w:val="32"/>
          <w:cs/>
        </w:rPr>
        <w:t>หน้</w:t>
      </w:r>
      <w:r w:rsidR="00730FBD">
        <w:rPr>
          <w:rFonts w:asciiTheme="majorBidi" w:hAnsiTheme="majorBidi" w:cs="Angsana New" w:hint="cs"/>
          <w:b/>
          <w:bCs/>
          <w:sz w:val="32"/>
          <w:szCs w:val="32"/>
          <w:cs/>
        </w:rPr>
        <w:t>าห้องเตรียมตัวการแข่งขัน สำหรับผู้รับชม</w:t>
      </w:r>
    </w:p>
    <w:p w14:paraId="0B416008" w14:textId="1445ACDC" w:rsidR="00730FBD" w:rsidRPr="00DC373E" w:rsidRDefault="00730FBD" w:rsidP="00DC373E">
      <w:pPr>
        <w:spacing w:after="400"/>
        <w:jc w:val="center"/>
        <w:rPr>
          <w:rFonts w:asciiTheme="majorBidi" w:hAnsiTheme="majorBidi" w:cs="Angsana New"/>
          <w:sz w:val="32"/>
          <w:szCs w:val="32"/>
        </w:rPr>
      </w:pPr>
      <w:r>
        <w:rPr>
          <w:rFonts w:asciiTheme="majorBidi" w:hAnsiTheme="majorBidi" w:cs="Angsana New"/>
          <w:noProof/>
          <w:sz w:val="32"/>
          <w:szCs w:val="32"/>
          <w:lang w:val="th-TH"/>
        </w:rPr>
        <w:drawing>
          <wp:inline distT="0" distB="0" distL="0" distR="0" wp14:anchorId="13C0C28B" wp14:editId="76D4015F">
            <wp:extent cx="5486400" cy="2932430"/>
            <wp:effectExtent l="0" t="0" r="0" b="127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w:t>
      </w:r>
      <w:r>
        <w:rPr>
          <w:rFonts w:asciiTheme="majorBidi" w:hAnsiTheme="majorBidi" w:cs="Angsana New"/>
          <w:b/>
          <w:bCs/>
          <w:sz w:val="32"/>
          <w:szCs w:val="32"/>
        </w:rPr>
        <w:t>2</w:t>
      </w:r>
      <w:r w:rsidR="002F5FD5">
        <w:rPr>
          <w:rFonts w:asciiTheme="majorBidi" w:hAnsiTheme="majorBidi" w:cs="Angsana New" w:hint="cs"/>
          <w:b/>
          <w:bCs/>
          <w:sz w:val="32"/>
          <w:szCs w:val="32"/>
          <w:cs/>
        </w:rPr>
        <w:t>3</w:t>
      </w:r>
      <w:r w:rsidRPr="001C5559">
        <w:rPr>
          <w:rFonts w:asciiTheme="majorBidi" w:hAnsiTheme="majorBidi" w:cs="Angsana New"/>
          <w:b/>
          <w:bCs/>
          <w:sz w:val="32"/>
          <w:szCs w:val="32"/>
        </w:rPr>
        <w:t xml:space="preserve"> </w:t>
      </w:r>
      <w:proofErr w:type="spellStart"/>
      <w:r>
        <w:rPr>
          <w:rFonts w:asciiTheme="majorBidi" w:hAnsiTheme="majorBidi" w:cs="Angsana New" w:hint="cs"/>
          <w:b/>
          <w:bCs/>
          <w:sz w:val="32"/>
          <w:szCs w:val="32"/>
          <w:cs/>
        </w:rPr>
        <w:t>ป็</w:t>
      </w:r>
      <w:proofErr w:type="spellEnd"/>
      <w:r>
        <w:rPr>
          <w:rFonts w:asciiTheme="majorBidi" w:hAnsiTheme="majorBidi" w:cs="Angsana New" w:hint="cs"/>
          <w:b/>
          <w:bCs/>
          <w:sz w:val="32"/>
          <w:szCs w:val="32"/>
          <w:cs/>
        </w:rPr>
        <w:t>อป</w:t>
      </w:r>
      <w:proofErr w:type="spellStart"/>
      <w:r>
        <w:rPr>
          <w:rFonts w:asciiTheme="majorBidi" w:hAnsiTheme="majorBidi" w:cs="Angsana New" w:hint="cs"/>
          <w:b/>
          <w:bCs/>
          <w:sz w:val="32"/>
          <w:szCs w:val="32"/>
          <w:cs/>
        </w:rPr>
        <w:t>อัพ</w:t>
      </w:r>
      <w:proofErr w:type="spellEnd"/>
      <w:r>
        <w:rPr>
          <w:rFonts w:asciiTheme="majorBidi" w:hAnsiTheme="majorBidi" w:cs="Angsana New" w:hint="cs"/>
          <w:b/>
          <w:bCs/>
          <w:sz w:val="32"/>
          <w:szCs w:val="32"/>
          <w:cs/>
        </w:rPr>
        <w:t xml:space="preserve">แสดงตัวเลือกการสร้าง </w:t>
      </w:r>
      <w:r>
        <w:rPr>
          <w:rFonts w:asciiTheme="majorBidi" w:hAnsiTheme="majorBidi" w:cs="Angsana New"/>
          <w:b/>
          <w:bCs/>
          <w:sz w:val="32"/>
          <w:szCs w:val="32"/>
        </w:rPr>
        <w:t>Tournament</w:t>
      </w:r>
    </w:p>
    <w:p w14:paraId="29601F0E" w14:textId="729CB084" w:rsidR="00730FBD" w:rsidRDefault="00572588" w:rsidP="00DC373E">
      <w:pPr>
        <w:spacing w:after="400"/>
        <w:jc w:val="center"/>
        <w:rPr>
          <w:rFonts w:asciiTheme="majorBidi" w:hAnsiTheme="majorBidi" w:cs="Angsana New" w:hint="cs"/>
          <w:sz w:val="32"/>
          <w:szCs w:val="32"/>
        </w:rPr>
      </w:pPr>
      <w:r>
        <w:rPr>
          <w:rFonts w:asciiTheme="majorBidi" w:hAnsiTheme="majorBidi" w:cs="Angsana New"/>
          <w:sz w:val="32"/>
          <w:szCs w:val="32"/>
          <w:cs/>
        </w:rPr>
        <w:br w:type="page"/>
      </w:r>
      <w:r w:rsidR="00B8361A">
        <w:rPr>
          <w:rFonts w:asciiTheme="majorBidi" w:hAnsiTheme="majorBidi" w:cs="Angsana New"/>
          <w:noProof/>
          <w:sz w:val="32"/>
          <w:szCs w:val="32"/>
          <w:lang w:val="th-TH"/>
        </w:rPr>
        <w:lastRenderedPageBreak/>
        <w:drawing>
          <wp:inline distT="0" distB="0" distL="0" distR="0" wp14:anchorId="202287D5" wp14:editId="6237228F">
            <wp:extent cx="5486400" cy="2932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00730FBD" w:rsidRPr="001C5559">
        <w:rPr>
          <w:rFonts w:asciiTheme="majorBidi" w:hAnsiTheme="majorBidi" w:cs="Angsana New" w:hint="cs"/>
          <w:b/>
          <w:bCs/>
          <w:sz w:val="32"/>
          <w:szCs w:val="32"/>
          <w:cs/>
        </w:rPr>
        <w:t xml:space="preserve">รูป </w:t>
      </w:r>
      <w:r w:rsidR="00730FBD" w:rsidRPr="001C5559">
        <w:rPr>
          <w:rFonts w:asciiTheme="majorBidi" w:hAnsiTheme="majorBidi" w:cs="Angsana New"/>
          <w:b/>
          <w:bCs/>
          <w:sz w:val="32"/>
          <w:szCs w:val="32"/>
        </w:rPr>
        <w:t>3.</w:t>
      </w:r>
      <w:r w:rsidR="00730FBD">
        <w:rPr>
          <w:rFonts w:asciiTheme="majorBidi" w:hAnsiTheme="majorBidi" w:cs="Angsana New"/>
          <w:b/>
          <w:bCs/>
          <w:sz w:val="32"/>
          <w:szCs w:val="32"/>
        </w:rPr>
        <w:t>2</w:t>
      </w:r>
      <w:r w:rsidR="002F5FD5">
        <w:rPr>
          <w:rFonts w:asciiTheme="majorBidi" w:hAnsiTheme="majorBidi" w:cs="Angsana New" w:hint="cs"/>
          <w:b/>
          <w:bCs/>
          <w:sz w:val="32"/>
          <w:szCs w:val="32"/>
          <w:cs/>
        </w:rPr>
        <w:t>4</w:t>
      </w:r>
      <w:r w:rsidR="00730FBD" w:rsidRPr="001C5559">
        <w:rPr>
          <w:rFonts w:asciiTheme="majorBidi" w:hAnsiTheme="majorBidi" w:cs="Angsana New"/>
          <w:b/>
          <w:bCs/>
          <w:sz w:val="32"/>
          <w:szCs w:val="32"/>
        </w:rPr>
        <w:t xml:space="preserve"> </w:t>
      </w:r>
      <w:proofErr w:type="spellStart"/>
      <w:r w:rsidR="00730FBD">
        <w:rPr>
          <w:rFonts w:asciiTheme="majorBidi" w:hAnsiTheme="majorBidi" w:cs="Angsana New" w:hint="cs"/>
          <w:b/>
          <w:bCs/>
          <w:sz w:val="32"/>
          <w:szCs w:val="32"/>
          <w:cs/>
        </w:rPr>
        <w:t>ป็</w:t>
      </w:r>
      <w:proofErr w:type="spellEnd"/>
      <w:r w:rsidR="00730FBD">
        <w:rPr>
          <w:rFonts w:asciiTheme="majorBidi" w:hAnsiTheme="majorBidi" w:cs="Angsana New" w:hint="cs"/>
          <w:b/>
          <w:bCs/>
          <w:sz w:val="32"/>
          <w:szCs w:val="32"/>
          <w:cs/>
        </w:rPr>
        <w:t>อป</w:t>
      </w:r>
      <w:proofErr w:type="spellStart"/>
      <w:r w:rsidR="00730FBD">
        <w:rPr>
          <w:rFonts w:asciiTheme="majorBidi" w:hAnsiTheme="majorBidi" w:cs="Angsana New" w:hint="cs"/>
          <w:b/>
          <w:bCs/>
          <w:sz w:val="32"/>
          <w:szCs w:val="32"/>
          <w:cs/>
        </w:rPr>
        <w:t>อัพ</w:t>
      </w:r>
      <w:proofErr w:type="spellEnd"/>
      <w:r w:rsidR="00730FBD">
        <w:rPr>
          <w:rFonts w:asciiTheme="majorBidi" w:hAnsiTheme="majorBidi" w:cs="Angsana New" w:hint="cs"/>
          <w:b/>
          <w:bCs/>
          <w:sz w:val="32"/>
          <w:szCs w:val="32"/>
          <w:cs/>
        </w:rPr>
        <w:t>การสร้าง</w:t>
      </w:r>
      <w:r w:rsidR="003A32E5">
        <w:rPr>
          <w:rFonts w:asciiTheme="majorBidi" w:hAnsiTheme="majorBidi" w:cs="Angsana New" w:hint="cs"/>
          <w:b/>
          <w:bCs/>
          <w:sz w:val="32"/>
          <w:szCs w:val="32"/>
          <w:cs/>
        </w:rPr>
        <w:t xml:space="preserve"> </w:t>
      </w:r>
      <w:r w:rsidR="003A32E5">
        <w:rPr>
          <w:rFonts w:asciiTheme="majorBidi" w:hAnsiTheme="majorBidi" w:cs="Angsana New"/>
          <w:b/>
          <w:bCs/>
          <w:sz w:val="32"/>
          <w:szCs w:val="32"/>
        </w:rPr>
        <w:t xml:space="preserve">/ </w:t>
      </w:r>
      <w:r w:rsidR="003A32E5">
        <w:rPr>
          <w:rFonts w:asciiTheme="majorBidi" w:hAnsiTheme="majorBidi" w:cs="Angsana New" w:hint="cs"/>
          <w:b/>
          <w:bCs/>
          <w:sz w:val="32"/>
          <w:szCs w:val="32"/>
          <w:cs/>
        </w:rPr>
        <w:t>แก้ไข</w:t>
      </w:r>
      <w:r w:rsidR="00277451">
        <w:rPr>
          <w:rFonts w:asciiTheme="majorBidi" w:hAnsiTheme="majorBidi" w:cs="Angsana New" w:hint="cs"/>
          <w:b/>
          <w:bCs/>
          <w:sz w:val="32"/>
          <w:szCs w:val="32"/>
          <w:cs/>
        </w:rPr>
        <w:t>รายละเอียด</w:t>
      </w:r>
      <w:r w:rsidR="00730FBD">
        <w:rPr>
          <w:rFonts w:asciiTheme="majorBidi" w:hAnsiTheme="majorBidi" w:cs="Angsana New" w:hint="cs"/>
          <w:b/>
          <w:bCs/>
          <w:sz w:val="32"/>
          <w:szCs w:val="32"/>
          <w:cs/>
        </w:rPr>
        <w:t xml:space="preserve"> </w:t>
      </w:r>
      <w:r w:rsidR="00730FBD">
        <w:rPr>
          <w:rFonts w:asciiTheme="majorBidi" w:hAnsiTheme="majorBidi" w:cs="Angsana New"/>
          <w:b/>
          <w:bCs/>
          <w:sz w:val="32"/>
          <w:szCs w:val="32"/>
        </w:rPr>
        <w:t>Tournament</w:t>
      </w:r>
    </w:p>
    <w:p w14:paraId="50773B19" w14:textId="4B0411EC" w:rsidR="00730FBD" w:rsidRPr="00DC373E" w:rsidRDefault="00693FC2" w:rsidP="00DC373E">
      <w:pPr>
        <w:spacing w:after="400"/>
        <w:jc w:val="center"/>
        <w:rPr>
          <w:rFonts w:asciiTheme="majorBidi" w:hAnsiTheme="majorBidi" w:cs="Angsana New" w:hint="cs"/>
          <w:sz w:val="32"/>
          <w:szCs w:val="32"/>
          <w:cs/>
        </w:rPr>
      </w:pPr>
      <w:r>
        <w:rPr>
          <w:rFonts w:asciiTheme="majorBidi" w:hAnsiTheme="majorBidi" w:cs="Angsana New"/>
          <w:noProof/>
          <w:sz w:val="32"/>
          <w:szCs w:val="32"/>
          <w:lang w:val="th-TH"/>
        </w:rPr>
        <w:drawing>
          <wp:inline distT="0" distB="0" distL="0" distR="0" wp14:anchorId="19DD3544" wp14:editId="432D1566">
            <wp:extent cx="5486400" cy="2932430"/>
            <wp:effectExtent l="0" t="0" r="0" b="127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00730FBD" w:rsidRPr="001C5559">
        <w:rPr>
          <w:rFonts w:asciiTheme="majorBidi" w:hAnsiTheme="majorBidi" w:cs="Angsana New" w:hint="cs"/>
          <w:b/>
          <w:bCs/>
          <w:sz w:val="32"/>
          <w:szCs w:val="32"/>
          <w:cs/>
        </w:rPr>
        <w:t xml:space="preserve">รูป </w:t>
      </w:r>
      <w:r w:rsidR="00730FBD" w:rsidRPr="001C5559">
        <w:rPr>
          <w:rFonts w:asciiTheme="majorBidi" w:hAnsiTheme="majorBidi" w:cs="Angsana New"/>
          <w:b/>
          <w:bCs/>
          <w:sz w:val="32"/>
          <w:szCs w:val="32"/>
        </w:rPr>
        <w:t>3.</w:t>
      </w:r>
      <w:r w:rsidR="00730FBD">
        <w:rPr>
          <w:rFonts w:asciiTheme="majorBidi" w:hAnsiTheme="majorBidi" w:cs="Angsana New"/>
          <w:b/>
          <w:bCs/>
          <w:sz w:val="32"/>
          <w:szCs w:val="32"/>
        </w:rPr>
        <w:t>2</w:t>
      </w:r>
      <w:r w:rsidR="002F5FD5">
        <w:rPr>
          <w:rFonts w:asciiTheme="majorBidi" w:hAnsiTheme="majorBidi" w:cs="Angsana New" w:hint="cs"/>
          <w:b/>
          <w:bCs/>
          <w:sz w:val="32"/>
          <w:szCs w:val="32"/>
          <w:cs/>
        </w:rPr>
        <w:t>5</w:t>
      </w:r>
      <w:r w:rsidR="00730FBD" w:rsidRPr="001C5559">
        <w:rPr>
          <w:rFonts w:asciiTheme="majorBidi" w:hAnsiTheme="majorBidi" w:cs="Angsana New"/>
          <w:b/>
          <w:bCs/>
          <w:sz w:val="32"/>
          <w:szCs w:val="32"/>
        </w:rPr>
        <w:t xml:space="preserve"> </w:t>
      </w:r>
      <w:r w:rsidR="00730FBD">
        <w:rPr>
          <w:rFonts w:asciiTheme="majorBidi" w:hAnsiTheme="majorBidi" w:cs="Angsana New" w:hint="cs"/>
          <w:b/>
          <w:bCs/>
          <w:sz w:val="32"/>
          <w:szCs w:val="32"/>
          <w:cs/>
        </w:rPr>
        <w:t>หน้าต่างการเล่นเกมในช่วงการประมูลไพ่</w:t>
      </w:r>
    </w:p>
    <w:p w14:paraId="6ED9F826" w14:textId="6687EE07" w:rsidR="00572588" w:rsidRDefault="00572588">
      <w:pPr>
        <w:rPr>
          <w:rFonts w:asciiTheme="majorBidi" w:hAnsiTheme="majorBidi" w:cs="Angsana New"/>
          <w:sz w:val="32"/>
          <w:szCs w:val="32"/>
        </w:rPr>
      </w:pPr>
    </w:p>
    <w:p w14:paraId="07C37F74" w14:textId="77777777" w:rsidR="00572588" w:rsidRDefault="00572588">
      <w:pPr>
        <w:rPr>
          <w:rFonts w:asciiTheme="majorBidi" w:hAnsiTheme="majorBidi" w:cs="Angsana New"/>
          <w:sz w:val="32"/>
          <w:szCs w:val="32"/>
        </w:rPr>
      </w:pPr>
      <w:r>
        <w:rPr>
          <w:rFonts w:asciiTheme="majorBidi" w:hAnsiTheme="majorBidi" w:cs="Angsana New"/>
          <w:sz w:val="32"/>
          <w:szCs w:val="32"/>
        </w:rPr>
        <w:br w:type="page"/>
      </w:r>
    </w:p>
    <w:p w14:paraId="0CEFCC93" w14:textId="6173387B" w:rsidR="00572588" w:rsidRDefault="00572588">
      <w:pPr>
        <w:rPr>
          <w:rFonts w:asciiTheme="majorBidi" w:hAnsiTheme="majorBidi" w:cs="Angsana New"/>
          <w:sz w:val="32"/>
          <w:szCs w:val="32"/>
        </w:rPr>
      </w:pPr>
    </w:p>
    <w:p w14:paraId="1800C1B5" w14:textId="382DAB5E" w:rsidR="006B4283" w:rsidRPr="002D1D25" w:rsidRDefault="00730FBD" w:rsidP="002D1D25">
      <w:pPr>
        <w:spacing w:after="400"/>
        <w:jc w:val="center"/>
        <w:rPr>
          <w:rFonts w:asciiTheme="majorBidi" w:hAnsiTheme="majorBidi" w:cs="Angsana New" w:hint="cs"/>
          <w:sz w:val="32"/>
          <w:szCs w:val="32"/>
          <w:cs/>
        </w:rPr>
      </w:pPr>
      <w:r>
        <w:rPr>
          <w:rFonts w:asciiTheme="majorBidi" w:hAnsiTheme="majorBidi" w:cs="Angsana New"/>
          <w:noProof/>
          <w:sz w:val="32"/>
          <w:szCs w:val="32"/>
        </w:rPr>
        <w:drawing>
          <wp:inline distT="0" distB="0" distL="0" distR="0" wp14:anchorId="372323D7" wp14:editId="097D5EEE">
            <wp:extent cx="5486400" cy="2932430"/>
            <wp:effectExtent l="0" t="0" r="0" b="1270"/>
            <wp:docPr id="59" name="Picture 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w:t>
      </w:r>
      <w:r>
        <w:rPr>
          <w:rFonts w:asciiTheme="majorBidi" w:hAnsiTheme="majorBidi" w:cs="Angsana New"/>
          <w:b/>
          <w:bCs/>
          <w:sz w:val="32"/>
          <w:szCs w:val="32"/>
        </w:rPr>
        <w:t>2</w:t>
      </w:r>
      <w:r w:rsidR="002F5FD5">
        <w:rPr>
          <w:rFonts w:asciiTheme="majorBidi" w:hAnsiTheme="majorBidi" w:cs="Angsana New" w:hint="cs"/>
          <w:b/>
          <w:bCs/>
          <w:sz w:val="32"/>
          <w:szCs w:val="32"/>
          <w:cs/>
        </w:rPr>
        <w:t>6</w:t>
      </w:r>
      <w:r w:rsidRPr="001C5559">
        <w:rPr>
          <w:rFonts w:asciiTheme="majorBidi" w:hAnsiTheme="majorBidi" w:cs="Angsana New"/>
          <w:b/>
          <w:bCs/>
          <w:sz w:val="32"/>
          <w:szCs w:val="32"/>
        </w:rPr>
        <w:t xml:space="preserve"> </w:t>
      </w:r>
      <w:r>
        <w:rPr>
          <w:rFonts w:asciiTheme="majorBidi" w:hAnsiTheme="majorBidi" w:cs="Angsana New" w:hint="cs"/>
          <w:b/>
          <w:bCs/>
          <w:sz w:val="32"/>
          <w:szCs w:val="32"/>
          <w:cs/>
        </w:rPr>
        <w:t>หน้าต่างการเล่นเกมในช่วงการ</w:t>
      </w:r>
      <w:r w:rsidR="005B6FED">
        <w:rPr>
          <w:rFonts w:asciiTheme="majorBidi" w:hAnsiTheme="majorBidi" w:cs="Angsana New" w:hint="cs"/>
          <w:b/>
          <w:bCs/>
          <w:sz w:val="32"/>
          <w:szCs w:val="32"/>
          <w:cs/>
        </w:rPr>
        <w:t>ลงไพ่</w:t>
      </w:r>
    </w:p>
    <w:p w14:paraId="2A115B1E" w14:textId="5C02CC68" w:rsidR="005B6FED" w:rsidRPr="002D1D25" w:rsidRDefault="005B6FED" w:rsidP="00446A59">
      <w:pPr>
        <w:spacing w:after="400"/>
        <w:jc w:val="center"/>
        <w:rPr>
          <w:rFonts w:asciiTheme="majorBidi" w:hAnsiTheme="majorBidi" w:cs="Angsana New" w:hint="cs"/>
          <w:sz w:val="32"/>
          <w:szCs w:val="32"/>
          <w:cs/>
        </w:rPr>
      </w:pPr>
      <w:r>
        <w:rPr>
          <w:rFonts w:asciiTheme="majorBidi" w:hAnsiTheme="majorBidi" w:cs="Angsana New"/>
          <w:noProof/>
          <w:sz w:val="32"/>
          <w:szCs w:val="32"/>
        </w:rPr>
        <w:drawing>
          <wp:inline distT="0" distB="0" distL="0" distR="0" wp14:anchorId="32BA821F" wp14:editId="4B9B0A53">
            <wp:extent cx="5486400" cy="2932430"/>
            <wp:effectExtent l="0" t="0" r="0" b="1270"/>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w:t>
      </w:r>
      <w:r>
        <w:rPr>
          <w:rFonts w:asciiTheme="majorBidi" w:hAnsiTheme="majorBidi" w:cs="Angsana New"/>
          <w:b/>
          <w:bCs/>
          <w:sz w:val="32"/>
          <w:szCs w:val="32"/>
        </w:rPr>
        <w:t>2</w:t>
      </w:r>
      <w:r w:rsidR="002F5FD5">
        <w:rPr>
          <w:rFonts w:asciiTheme="majorBidi" w:hAnsiTheme="majorBidi" w:cs="Angsana New" w:hint="cs"/>
          <w:b/>
          <w:bCs/>
          <w:sz w:val="32"/>
          <w:szCs w:val="32"/>
          <w:cs/>
        </w:rPr>
        <w:t>7</w:t>
      </w:r>
      <w:r w:rsidRPr="001C5559">
        <w:rPr>
          <w:rFonts w:asciiTheme="majorBidi" w:hAnsiTheme="majorBidi" w:cs="Angsana New"/>
          <w:b/>
          <w:bCs/>
          <w:sz w:val="32"/>
          <w:szCs w:val="32"/>
        </w:rPr>
        <w:t xml:space="preserve"> </w:t>
      </w:r>
      <w:r>
        <w:rPr>
          <w:rFonts w:asciiTheme="majorBidi" w:hAnsiTheme="majorBidi" w:cs="Angsana New" w:hint="cs"/>
          <w:b/>
          <w:bCs/>
          <w:sz w:val="32"/>
          <w:szCs w:val="32"/>
          <w:cs/>
        </w:rPr>
        <w:t>หน้าต่างการเล่นเกมในช่วงการลงไพ่เมื่อมีการลงไพ่</w:t>
      </w:r>
    </w:p>
    <w:p w14:paraId="1C4AC145" w14:textId="68F27026" w:rsidR="00572588" w:rsidRDefault="00572588">
      <w:pPr>
        <w:rPr>
          <w:rFonts w:asciiTheme="majorBidi" w:hAnsiTheme="majorBidi" w:cs="Angsana New"/>
          <w:sz w:val="32"/>
          <w:szCs w:val="32"/>
        </w:rPr>
      </w:pPr>
      <w:r>
        <w:rPr>
          <w:rFonts w:asciiTheme="majorBidi" w:hAnsiTheme="majorBidi" w:cs="Angsana New"/>
          <w:sz w:val="32"/>
          <w:szCs w:val="32"/>
        </w:rPr>
        <w:br w:type="page"/>
      </w:r>
    </w:p>
    <w:p w14:paraId="194404A7" w14:textId="68C1F6F9" w:rsidR="00572588" w:rsidRDefault="00572588">
      <w:pPr>
        <w:rPr>
          <w:rFonts w:asciiTheme="majorBidi" w:hAnsiTheme="majorBidi" w:cs="Angsana New"/>
          <w:sz w:val="32"/>
          <w:szCs w:val="32"/>
        </w:rPr>
      </w:pPr>
    </w:p>
    <w:p w14:paraId="49F0A237" w14:textId="33BAB6A7" w:rsidR="006B4283" w:rsidRPr="00262557" w:rsidRDefault="005B6FED" w:rsidP="00262557">
      <w:pPr>
        <w:spacing w:after="400"/>
        <w:jc w:val="center"/>
        <w:rPr>
          <w:rFonts w:asciiTheme="majorBidi" w:hAnsiTheme="majorBidi" w:cs="Angsana New" w:hint="cs"/>
          <w:sz w:val="32"/>
          <w:szCs w:val="32"/>
        </w:rPr>
      </w:pPr>
      <w:r>
        <w:rPr>
          <w:noProof/>
        </w:rPr>
        <w:drawing>
          <wp:inline distT="0" distB="0" distL="0" distR="0" wp14:anchorId="6ED75848" wp14:editId="498D9BD5">
            <wp:extent cx="5486400" cy="2936875"/>
            <wp:effectExtent l="0" t="0" r="0" b="0"/>
            <wp:docPr id="1" name="รูปภาพ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descr="Graphical user interface, website&#10;&#10;Description automatically generated"/>
                    <pic:cNvPicPr/>
                  </pic:nvPicPr>
                  <pic:blipFill>
                    <a:blip r:embed="rId45"/>
                    <a:stretch>
                      <a:fillRect/>
                    </a:stretch>
                  </pic:blipFill>
                  <pic:spPr>
                    <a:xfrm>
                      <a:off x="0" y="0"/>
                      <a:ext cx="5486400" cy="2936875"/>
                    </a:xfrm>
                    <a:prstGeom prst="rect">
                      <a:avLst/>
                    </a:prstGeom>
                  </pic:spPr>
                </pic:pic>
              </a:graphicData>
            </a:graphic>
          </wp:inline>
        </w:drawing>
      </w: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w:t>
      </w:r>
      <w:r>
        <w:rPr>
          <w:rFonts w:asciiTheme="majorBidi" w:hAnsiTheme="majorBidi" w:cs="Angsana New"/>
          <w:b/>
          <w:bCs/>
          <w:sz w:val="32"/>
          <w:szCs w:val="32"/>
        </w:rPr>
        <w:t>2</w:t>
      </w:r>
      <w:r w:rsidR="002F5FD5">
        <w:rPr>
          <w:rFonts w:asciiTheme="majorBidi" w:hAnsiTheme="majorBidi" w:cs="Angsana New" w:hint="cs"/>
          <w:b/>
          <w:bCs/>
          <w:sz w:val="32"/>
          <w:szCs w:val="32"/>
          <w:cs/>
        </w:rPr>
        <w:t>8</w:t>
      </w:r>
      <w:r w:rsidRPr="001C5559">
        <w:rPr>
          <w:rFonts w:asciiTheme="majorBidi" w:hAnsiTheme="majorBidi" w:cs="Angsana New"/>
          <w:b/>
          <w:bCs/>
          <w:sz w:val="32"/>
          <w:szCs w:val="32"/>
        </w:rPr>
        <w:t xml:space="preserve"> </w:t>
      </w:r>
      <w:r>
        <w:rPr>
          <w:rFonts w:asciiTheme="majorBidi" w:hAnsiTheme="majorBidi" w:cs="Angsana New" w:hint="cs"/>
          <w:b/>
          <w:bCs/>
          <w:sz w:val="32"/>
          <w:szCs w:val="32"/>
          <w:cs/>
        </w:rPr>
        <w:t xml:space="preserve">หน้าต่างการเล่นเกมในการติดต่อกับ </w:t>
      </w:r>
      <w:r>
        <w:rPr>
          <w:rFonts w:asciiTheme="majorBidi" w:hAnsiTheme="majorBidi" w:cs="Angsana New"/>
          <w:b/>
          <w:bCs/>
          <w:sz w:val="32"/>
          <w:szCs w:val="32"/>
        </w:rPr>
        <w:t>Tournament Director</w:t>
      </w:r>
    </w:p>
    <w:p w14:paraId="1DC10030" w14:textId="56E0157C" w:rsidR="005B6FED" w:rsidRPr="00262557" w:rsidRDefault="005B6FED" w:rsidP="00262557">
      <w:pPr>
        <w:spacing w:after="400"/>
        <w:jc w:val="center"/>
        <w:rPr>
          <w:rFonts w:asciiTheme="majorBidi" w:hAnsiTheme="majorBidi" w:cs="Angsana New" w:hint="cs"/>
          <w:sz w:val="32"/>
          <w:szCs w:val="32"/>
          <w:cs/>
        </w:rPr>
      </w:pPr>
      <w:r>
        <w:rPr>
          <w:rFonts w:asciiTheme="majorBidi" w:hAnsiTheme="majorBidi" w:cs="Angsana New"/>
          <w:noProof/>
          <w:sz w:val="32"/>
          <w:szCs w:val="32"/>
        </w:rPr>
        <w:drawing>
          <wp:inline distT="0" distB="0" distL="0" distR="0" wp14:anchorId="2616E062" wp14:editId="5E2BAE4F">
            <wp:extent cx="5486400" cy="2932430"/>
            <wp:effectExtent l="0" t="0" r="0" b="127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w:t>
      </w:r>
      <w:r>
        <w:rPr>
          <w:rFonts w:asciiTheme="majorBidi" w:hAnsiTheme="majorBidi" w:cs="Angsana New"/>
          <w:b/>
          <w:bCs/>
          <w:sz w:val="32"/>
          <w:szCs w:val="32"/>
        </w:rPr>
        <w:t>2</w:t>
      </w:r>
      <w:r w:rsidR="002F5FD5">
        <w:rPr>
          <w:rFonts w:asciiTheme="majorBidi" w:hAnsiTheme="majorBidi" w:cs="Angsana New" w:hint="cs"/>
          <w:b/>
          <w:bCs/>
          <w:sz w:val="32"/>
          <w:szCs w:val="32"/>
          <w:cs/>
        </w:rPr>
        <w:t>9</w:t>
      </w:r>
      <w:r w:rsidRPr="001C5559">
        <w:rPr>
          <w:rFonts w:asciiTheme="majorBidi" w:hAnsiTheme="majorBidi" w:cs="Angsana New"/>
          <w:b/>
          <w:bCs/>
          <w:sz w:val="32"/>
          <w:szCs w:val="32"/>
        </w:rPr>
        <w:t xml:space="preserve"> </w:t>
      </w:r>
      <w:r>
        <w:rPr>
          <w:rFonts w:asciiTheme="majorBidi" w:hAnsiTheme="majorBidi" w:cs="Angsana New" w:hint="cs"/>
          <w:b/>
          <w:bCs/>
          <w:sz w:val="32"/>
          <w:szCs w:val="32"/>
          <w:cs/>
        </w:rPr>
        <w:t>หน้าต่างการเล่นเกมช่วงการแสดงบอร์ดคะแนน</w:t>
      </w:r>
    </w:p>
    <w:p w14:paraId="742CAA16" w14:textId="20F7D6EB" w:rsidR="00572588" w:rsidRDefault="00572588">
      <w:pPr>
        <w:rPr>
          <w:rFonts w:asciiTheme="majorBidi" w:hAnsiTheme="majorBidi" w:cs="Angsana New"/>
          <w:sz w:val="32"/>
          <w:szCs w:val="32"/>
        </w:rPr>
      </w:pPr>
      <w:r>
        <w:rPr>
          <w:rFonts w:asciiTheme="majorBidi" w:hAnsiTheme="majorBidi" w:cs="Angsana New"/>
          <w:sz w:val="32"/>
          <w:szCs w:val="32"/>
        </w:rPr>
        <w:br w:type="page"/>
      </w:r>
    </w:p>
    <w:p w14:paraId="26A65884" w14:textId="17FB2E8F" w:rsidR="006B4283" w:rsidRPr="00262557" w:rsidRDefault="005B6FED" w:rsidP="00262557">
      <w:pPr>
        <w:spacing w:after="400"/>
        <w:jc w:val="center"/>
        <w:rPr>
          <w:rFonts w:asciiTheme="majorBidi" w:hAnsiTheme="majorBidi" w:cs="Angsana New" w:hint="cs"/>
          <w:sz w:val="32"/>
          <w:szCs w:val="32"/>
        </w:rPr>
      </w:pPr>
      <w:r>
        <w:rPr>
          <w:rFonts w:asciiTheme="majorBidi" w:hAnsiTheme="majorBidi" w:cs="Angsana New"/>
          <w:noProof/>
          <w:sz w:val="32"/>
          <w:szCs w:val="32"/>
          <w:lang w:val="th-TH"/>
        </w:rPr>
        <w:lastRenderedPageBreak/>
        <w:drawing>
          <wp:inline distT="0" distB="0" distL="0" distR="0" wp14:anchorId="142D6768" wp14:editId="6F38D5D4">
            <wp:extent cx="5486400" cy="2932430"/>
            <wp:effectExtent l="0" t="0" r="0" b="127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w:t>
      </w:r>
      <w:r w:rsidR="00F90A2D">
        <w:rPr>
          <w:rFonts w:asciiTheme="majorBidi" w:hAnsiTheme="majorBidi" w:cs="Angsana New"/>
          <w:b/>
          <w:bCs/>
          <w:sz w:val="32"/>
          <w:szCs w:val="32"/>
        </w:rPr>
        <w:t>3</w:t>
      </w:r>
      <w:r w:rsidR="002F5FD5">
        <w:rPr>
          <w:rFonts w:asciiTheme="majorBidi" w:hAnsiTheme="majorBidi" w:cs="Angsana New" w:hint="cs"/>
          <w:b/>
          <w:bCs/>
          <w:sz w:val="32"/>
          <w:szCs w:val="32"/>
          <w:cs/>
        </w:rPr>
        <w:t>0</w:t>
      </w:r>
      <w:r w:rsidRPr="001C5559">
        <w:rPr>
          <w:rFonts w:asciiTheme="majorBidi" w:hAnsiTheme="majorBidi" w:cs="Angsana New"/>
          <w:b/>
          <w:bCs/>
          <w:sz w:val="32"/>
          <w:szCs w:val="32"/>
        </w:rPr>
        <w:t xml:space="preserve"> </w:t>
      </w:r>
      <w:r>
        <w:rPr>
          <w:rFonts w:asciiTheme="majorBidi" w:hAnsiTheme="majorBidi" w:cs="Angsana New" w:hint="cs"/>
          <w:b/>
          <w:bCs/>
          <w:sz w:val="32"/>
          <w:szCs w:val="32"/>
          <w:cs/>
        </w:rPr>
        <w:t>หน้าต่างการเล่นเกมช่วงการแสดง</w:t>
      </w:r>
      <w:r w:rsidR="00F47680">
        <w:rPr>
          <w:rFonts w:asciiTheme="majorBidi" w:hAnsiTheme="majorBidi" w:cs="Angsana New" w:hint="cs"/>
          <w:b/>
          <w:bCs/>
          <w:sz w:val="32"/>
          <w:szCs w:val="32"/>
          <w:cs/>
        </w:rPr>
        <w:t>ตารางผู้นำคะแนน</w:t>
      </w:r>
    </w:p>
    <w:p w14:paraId="47FA5270" w14:textId="05784170" w:rsidR="00F47680" w:rsidRPr="00654970" w:rsidRDefault="00F47680" w:rsidP="00654970">
      <w:pPr>
        <w:spacing w:after="400"/>
        <w:jc w:val="center"/>
        <w:rPr>
          <w:rFonts w:asciiTheme="majorBidi" w:hAnsiTheme="majorBidi" w:cs="Angsana New" w:hint="cs"/>
          <w:sz w:val="32"/>
          <w:szCs w:val="32"/>
          <w:cs/>
        </w:rPr>
      </w:pPr>
      <w:r>
        <w:rPr>
          <w:rFonts w:asciiTheme="majorBidi" w:hAnsiTheme="majorBidi" w:cs="Angsana New"/>
          <w:noProof/>
          <w:sz w:val="32"/>
          <w:szCs w:val="32"/>
          <w:lang w:val="th-TH"/>
        </w:rPr>
        <w:drawing>
          <wp:inline distT="0" distB="0" distL="0" distR="0" wp14:anchorId="6921A582" wp14:editId="290202D4">
            <wp:extent cx="5486400" cy="2932430"/>
            <wp:effectExtent l="0" t="0" r="0" b="1270"/>
            <wp:docPr id="64" name="Picture 6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electronic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w:t>
      </w:r>
      <w:r w:rsidR="006977BD">
        <w:rPr>
          <w:rFonts w:asciiTheme="majorBidi" w:hAnsiTheme="majorBidi" w:cs="Angsana New"/>
          <w:b/>
          <w:bCs/>
          <w:sz w:val="32"/>
          <w:szCs w:val="32"/>
        </w:rPr>
        <w:t>3</w:t>
      </w:r>
      <w:r w:rsidR="002F5FD5">
        <w:rPr>
          <w:rFonts w:asciiTheme="majorBidi" w:hAnsiTheme="majorBidi" w:cs="Angsana New" w:hint="cs"/>
          <w:b/>
          <w:bCs/>
          <w:sz w:val="32"/>
          <w:szCs w:val="32"/>
          <w:cs/>
        </w:rPr>
        <w:t>1</w:t>
      </w:r>
      <w:r w:rsidRPr="001C5559">
        <w:rPr>
          <w:rFonts w:asciiTheme="majorBidi" w:hAnsiTheme="majorBidi" w:cs="Angsana New"/>
          <w:b/>
          <w:bCs/>
          <w:sz w:val="32"/>
          <w:szCs w:val="32"/>
        </w:rPr>
        <w:t xml:space="preserve"> </w:t>
      </w:r>
      <w:r>
        <w:rPr>
          <w:rFonts w:asciiTheme="majorBidi" w:hAnsiTheme="majorBidi" w:cs="Angsana New" w:hint="cs"/>
          <w:b/>
          <w:bCs/>
          <w:sz w:val="32"/>
          <w:szCs w:val="32"/>
          <w:cs/>
        </w:rPr>
        <w:t>หน้าต่างการเล่นเกม</w:t>
      </w:r>
      <w:r w:rsidR="006977BD">
        <w:rPr>
          <w:rFonts w:asciiTheme="majorBidi" w:hAnsiTheme="majorBidi" w:cs="Angsana New" w:hint="cs"/>
          <w:b/>
          <w:bCs/>
          <w:sz w:val="32"/>
          <w:szCs w:val="32"/>
          <w:cs/>
        </w:rPr>
        <w:t xml:space="preserve">ของ </w:t>
      </w:r>
      <w:r w:rsidR="006977BD">
        <w:rPr>
          <w:rFonts w:asciiTheme="majorBidi" w:hAnsiTheme="majorBidi" w:cs="Angsana New"/>
          <w:b/>
          <w:bCs/>
          <w:sz w:val="32"/>
          <w:szCs w:val="32"/>
        </w:rPr>
        <w:t xml:space="preserve">Tournament Director </w:t>
      </w:r>
      <w:r w:rsidR="006977BD">
        <w:rPr>
          <w:rFonts w:asciiTheme="majorBidi" w:hAnsiTheme="majorBidi" w:cs="Angsana New" w:hint="cs"/>
          <w:b/>
          <w:bCs/>
          <w:sz w:val="32"/>
          <w:szCs w:val="32"/>
          <w:cs/>
        </w:rPr>
        <w:t>ในการแสดงเวลาที่เหลือ</w:t>
      </w:r>
    </w:p>
    <w:p w14:paraId="23EC53B0" w14:textId="77777777" w:rsidR="00F47680" w:rsidRDefault="00F47680">
      <w:pPr>
        <w:rPr>
          <w:rFonts w:asciiTheme="majorBidi" w:hAnsiTheme="majorBidi" w:cs="Angsana New" w:hint="cs"/>
          <w:sz w:val="32"/>
          <w:szCs w:val="32"/>
          <w:cs/>
        </w:rPr>
      </w:pPr>
    </w:p>
    <w:p w14:paraId="7ECC4443" w14:textId="69599DC1" w:rsidR="006B4283" w:rsidRPr="00654970" w:rsidRDefault="009701C8" w:rsidP="00654970">
      <w:pPr>
        <w:spacing w:after="400"/>
        <w:jc w:val="center"/>
        <w:rPr>
          <w:rFonts w:asciiTheme="majorBidi" w:hAnsiTheme="majorBidi" w:cs="Angsana New" w:hint="cs"/>
          <w:sz w:val="32"/>
          <w:szCs w:val="32"/>
        </w:rPr>
      </w:pPr>
      <w:r>
        <w:rPr>
          <w:rFonts w:asciiTheme="majorBidi" w:hAnsiTheme="majorBidi" w:cs="Angsana New"/>
          <w:noProof/>
          <w:sz w:val="32"/>
          <w:szCs w:val="32"/>
          <w:lang w:val="th-TH"/>
        </w:rPr>
        <w:lastRenderedPageBreak/>
        <w:drawing>
          <wp:inline distT="0" distB="0" distL="0" distR="0" wp14:anchorId="7EAE70EC" wp14:editId="462C5E9E">
            <wp:extent cx="5486400" cy="2932430"/>
            <wp:effectExtent l="0" t="0" r="0" b="1270"/>
            <wp:docPr id="65" name="Picture 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006977BD" w:rsidRPr="001C5559">
        <w:rPr>
          <w:rFonts w:asciiTheme="majorBidi" w:hAnsiTheme="majorBidi" w:cs="Angsana New" w:hint="cs"/>
          <w:b/>
          <w:bCs/>
          <w:sz w:val="32"/>
          <w:szCs w:val="32"/>
          <w:cs/>
        </w:rPr>
        <w:t xml:space="preserve">รูป </w:t>
      </w:r>
      <w:r w:rsidR="006977BD" w:rsidRPr="001C5559">
        <w:rPr>
          <w:rFonts w:asciiTheme="majorBidi" w:hAnsiTheme="majorBidi" w:cs="Angsana New"/>
          <w:b/>
          <w:bCs/>
          <w:sz w:val="32"/>
          <w:szCs w:val="32"/>
          <w:cs/>
        </w:rPr>
        <w:t>3.</w:t>
      </w:r>
      <w:r w:rsidR="006977BD">
        <w:rPr>
          <w:rFonts w:asciiTheme="majorBidi" w:hAnsiTheme="majorBidi" w:cs="Angsana New"/>
          <w:b/>
          <w:bCs/>
          <w:sz w:val="32"/>
          <w:szCs w:val="32"/>
          <w:cs/>
        </w:rPr>
        <w:t>3</w:t>
      </w:r>
      <w:r w:rsidR="002F5FD5">
        <w:rPr>
          <w:rFonts w:asciiTheme="majorBidi" w:hAnsiTheme="majorBidi" w:cs="Angsana New" w:hint="cs"/>
          <w:b/>
          <w:bCs/>
          <w:sz w:val="32"/>
          <w:szCs w:val="32"/>
          <w:cs/>
        </w:rPr>
        <w:t>2</w:t>
      </w:r>
      <w:r w:rsidR="006977BD">
        <w:rPr>
          <w:rFonts w:asciiTheme="majorBidi" w:hAnsiTheme="majorBidi" w:cs="Angsana New"/>
          <w:b/>
          <w:bCs/>
          <w:sz w:val="32"/>
          <w:szCs w:val="32"/>
          <w:cs/>
        </w:rPr>
        <w:t xml:space="preserve"> </w:t>
      </w:r>
      <w:r w:rsidR="000F7B8D">
        <w:rPr>
          <w:rFonts w:asciiTheme="majorBidi" w:hAnsiTheme="majorBidi" w:cs="Angsana New" w:hint="cs"/>
          <w:b/>
          <w:bCs/>
          <w:sz w:val="32"/>
          <w:szCs w:val="32"/>
          <w:cs/>
        </w:rPr>
        <w:t>หน้าแสดง</w:t>
      </w:r>
      <w:r w:rsidR="00193B18">
        <w:rPr>
          <w:rFonts w:asciiTheme="majorBidi" w:hAnsiTheme="majorBidi" w:cs="Angsana New" w:hint="cs"/>
          <w:b/>
          <w:bCs/>
          <w:sz w:val="32"/>
          <w:szCs w:val="32"/>
          <w:cs/>
        </w:rPr>
        <w:t xml:space="preserve">การสรุปตารางคะแนนของ </w:t>
      </w:r>
      <w:r w:rsidR="00193B18">
        <w:rPr>
          <w:rFonts w:asciiTheme="majorBidi" w:hAnsiTheme="majorBidi" w:cs="Angsana New"/>
          <w:b/>
          <w:bCs/>
          <w:sz w:val="32"/>
          <w:szCs w:val="32"/>
        </w:rPr>
        <w:t>Tournament Director</w:t>
      </w:r>
    </w:p>
    <w:p w14:paraId="0AE32921" w14:textId="04CCBBED" w:rsidR="00193B18" w:rsidRPr="005B6FED" w:rsidRDefault="006977BD" w:rsidP="00654970">
      <w:pPr>
        <w:spacing w:after="400"/>
        <w:jc w:val="center"/>
        <w:rPr>
          <w:rFonts w:asciiTheme="majorBidi" w:hAnsiTheme="majorBidi" w:cs="Angsana New" w:hint="cs"/>
          <w:b/>
          <w:bCs/>
          <w:sz w:val="32"/>
          <w:szCs w:val="32"/>
          <w:cs/>
        </w:rPr>
      </w:pPr>
      <w:r>
        <w:rPr>
          <w:rFonts w:asciiTheme="majorBidi" w:hAnsiTheme="majorBidi" w:cs="Angsana New"/>
          <w:noProof/>
          <w:sz w:val="32"/>
          <w:szCs w:val="32"/>
          <w:lang w:val="th-TH"/>
        </w:rPr>
        <w:drawing>
          <wp:inline distT="0" distB="0" distL="0" distR="0" wp14:anchorId="283FA4C2" wp14:editId="73E37343">
            <wp:extent cx="5486400" cy="2932430"/>
            <wp:effectExtent l="0" t="0" r="0" b="1270"/>
            <wp:docPr id="66" name="Picture 6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ell phon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00193B18" w:rsidRPr="001C5559">
        <w:rPr>
          <w:rFonts w:asciiTheme="majorBidi" w:hAnsiTheme="majorBidi" w:cs="Angsana New" w:hint="cs"/>
          <w:b/>
          <w:bCs/>
          <w:sz w:val="32"/>
          <w:szCs w:val="32"/>
          <w:cs/>
        </w:rPr>
        <w:t xml:space="preserve">รูป </w:t>
      </w:r>
      <w:r w:rsidR="00193B18" w:rsidRPr="001C5559">
        <w:rPr>
          <w:rFonts w:asciiTheme="majorBidi" w:hAnsiTheme="majorBidi" w:cs="Angsana New"/>
          <w:b/>
          <w:bCs/>
          <w:sz w:val="32"/>
          <w:szCs w:val="32"/>
        </w:rPr>
        <w:t>3.</w:t>
      </w:r>
      <w:r w:rsidR="00193B18">
        <w:rPr>
          <w:rFonts w:asciiTheme="majorBidi" w:hAnsiTheme="majorBidi" w:cs="Angsana New"/>
          <w:b/>
          <w:bCs/>
          <w:sz w:val="32"/>
          <w:szCs w:val="32"/>
        </w:rPr>
        <w:t>3</w:t>
      </w:r>
      <w:r w:rsidR="00C36F1F">
        <w:rPr>
          <w:rFonts w:asciiTheme="majorBidi" w:hAnsiTheme="majorBidi" w:cs="Angsana New"/>
          <w:b/>
          <w:bCs/>
          <w:sz w:val="32"/>
          <w:szCs w:val="32"/>
        </w:rPr>
        <w:t>3</w:t>
      </w:r>
      <w:r w:rsidR="002D3F92">
        <w:rPr>
          <w:rFonts w:asciiTheme="majorBidi" w:hAnsiTheme="majorBidi" w:cs="Angsana New"/>
          <w:b/>
          <w:bCs/>
          <w:sz w:val="32"/>
          <w:szCs w:val="32"/>
        </w:rPr>
        <w:t xml:space="preserve"> </w:t>
      </w:r>
      <w:r w:rsidR="002D3F92">
        <w:rPr>
          <w:rFonts w:asciiTheme="majorBidi" w:hAnsiTheme="majorBidi" w:cs="Angsana New" w:hint="cs"/>
          <w:b/>
          <w:bCs/>
          <w:sz w:val="32"/>
          <w:szCs w:val="32"/>
          <w:cs/>
        </w:rPr>
        <w:t>หน้า</w:t>
      </w:r>
      <w:r w:rsidR="00F9234E">
        <w:rPr>
          <w:rFonts w:asciiTheme="majorBidi" w:hAnsiTheme="majorBidi" w:cs="Angsana New" w:hint="cs"/>
          <w:b/>
          <w:bCs/>
          <w:sz w:val="32"/>
          <w:szCs w:val="32"/>
          <w:cs/>
        </w:rPr>
        <w:t>ตาราง</w:t>
      </w:r>
      <w:r w:rsidR="004D53FA">
        <w:rPr>
          <w:rFonts w:asciiTheme="majorBidi" w:hAnsiTheme="majorBidi" w:cs="Angsana New" w:hint="cs"/>
          <w:b/>
          <w:bCs/>
          <w:sz w:val="32"/>
          <w:szCs w:val="32"/>
          <w:cs/>
        </w:rPr>
        <w:t>การเลือก</w:t>
      </w:r>
      <w:r w:rsidR="006E448B">
        <w:rPr>
          <w:rFonts w:asciiTheme="majorBidi" w:hAnsiTheme="majorBidi" w:cs="Angsana New" w:hint="cs"/>
          <w:b/>
          <w:bCs/>
          <w:sz w:val="32"/>
          <w:szCs w:val="32"/>
          <w:cs/>
        </w:rPr>
        <w:t>เข้าชมเกมของผู้ชม</w:t>
      </w:r>
    </w:p>
    <w:p w14:paraId="19BD6BCD" w14:textId="04FE6236" w:rsidR="00654970" w:rsidRDefault="009701C8" w:rsidP="00654970">
      <w:pPr>
        <w:spacing w:after="400"/>
        <w:jc w:val="center"/>
        <w:rPr>
          <w:rFonts w:asciiTheme="majorBidi" w:hAnsiTheme="majorBidi" w:cs="Angsana New"/>
          <w:b/>
          <w:bCs/>
          <w:sz w:val="32"/>
          <w:szCs w:val="32"/>
        </w:rPr>
      </w:pPr>
      <w:r>
        <w:rPr>
          <w:rFonts w:asciiTheme="majorBidi" w:hAnsiTheme="majorBidi" w:cs="Angsana New"/>
          <w:noProof/>
          <w:sz w:val="32"/>
          <w:szCs w:val="32"/>
          <w:cs/>
          <w:lang w:val="th-TH"/>
        </w:rPr>
        <w:lastRenderedPageBreak/>
        <w:drawing>
          <wp:inline distT="0" distB="0" distL="0" distR="0" wp14:anchorId="40ED1E98" wp14:editId="0AA03B4D">
            <wp:extent cx="5486400" cy="2932430"/>
            <wp:effectExtent l="0" t="0" r="0" b="1270"/>
            <wp:docPr id="67" name="Picture 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006E448B" w:rsidRPr="001C5559">
        <w:rPr>
          <w:rFonts w:asciiTheme="majorBidi" w:hAnsiTheme="majorBidi" w:cs="Angsana New" w:hint="cs"/>
          <w:b/>
          <w:bCs/>
          <w:sz w:val="32"/>
          <w:szCs w:val="32"/>
          <w:cs/>
        </w:rPr>
        <w:t xml:space="preserve">รูป </w:t>
      </w:r>
      <w:r w:rsidR="006E448B" w:rsidRPr="001C5559">
        <w:rPr>
          <w:rFonts w:asciiTheme="majorBidi" w:hAnsiTheme="majorBidi" w:cs="Angsana New"/>
          <w:b/>
          <w:bCs/>
          <w:sz w:val="32"/>
          <w:szCs w:val="32"/>
          <w:cs/>
        </w:rPr>
        <w:t>3.</w:t>
      </w:r>
      <w:r w:rsidR="006E448B">
        <w:rPr>
          <w:rFonts w:asciiTheme="majorBidi" w:hAnsiTheme="majorBidi" w:cs="Angsana New"/>
          <w:b/>
          <w:bCs/>
          <w:sz w:val="32"/>
          <w:szCs w:val="32"/>
          <w:cs/>
        </w:rPr>
        <w:t xml:space="preserve">34 </w:t>
      </w:r>
      <w:r w:rsidR="00EE4D20">
        <w:rPr>
          <w:rFonts w:asciiTheme="majorBidi" w:hAnsiTheme="majorBidi" w:cs="Angsana New" w:hint="cs"/>
          <w:b/>
          <w:bCs/>
          <w:sz w:val="32"/>
          <w:szCs w:val="32"/>
          <w:cs/>
        </w:rPr>
        <w:t>หน้าการรับชมเกมของผู้เข้าชม</w:t>
      </w:r>
    </w:p>
    <w:p w14:paraId="0C6DBD87" w14:textId="34CA45C1" w:rsidR="001B05BA" w:rsidRPr="00654970" w:rsidRDefault="001B05BA" w:rsidP="00654970">
      <w:pPr>
        <w:spacing w:after="400"/>
        <w:jc w:val="center"/>
        <w:rPr>
          <w:rFonts w:asciiTheme="majorBidi" w:hAnsiTheme="majorBidi" w:cs="Angsana New" w:hint="cs"/>
          <w:sz w:val="32"/>
          <w:szCs w:val="32"/>
        </w:rPr>
      </w:pPr>
      <w:r>
        <w:rPr>
          <w:rFonts w:asciiTheme="majorBidi" w:hAnsiTheme="majorBidi" w:cs="Angsana New"/>
          <w:b/>
          <w:bCs/>
          <w:noProof/>
          <w:sz w:val="40"/>
          <w:szCs w:val="40"/>
          <w:cs/>
        </w:rPr>
        <w:drawing>
          <wp:inline distT="0" distB="0" distL="0" distR="0" wp14:anchorId="39BDD901" wp14:editId="3E1B84D3">
            <wp:extent cx="5486400" cy="2932430"/>
            <wp:effectExtent l="0" t="0" r="0" b="127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w:t>
      </w:r>
      <w:r>
        <w:rPr>
          <w:rFonts w:asciiTheme="majorBidi" w:hAnsiTheme="majorBidi" w:cs="Angsana New"/>
          <w:b/>
          <w:bCs/>
          <w:sz w:val="32"/>
          <w:szCs w:val="32"/>
        </w:rPr>
        <w:t xml:space="preserve">35 </w:t>
      </w:r>
      <w:r>
        <w:rPr>
          <w:rFonts w:asciiTheme="majorBidi" w:hAnsiTheme="majorBidi" w:cs="Angsana New" w:hint="cs"/>
          <w:b/>
          <w:bCs/>
          <w:sz w:val="32"/>
          <w:szCs w:val="32"/>
          <w:cs/>
        </w:rPr>
        <w:t xml:space="preserve">หน้า </w:t>
      </w:r>
      <w:r>
        <w:rPr>
          <w:rFonts w:asciiTheme="majorBidi" w:hAnsiTheme="majorBidi" w:cs="Angsana New"/>
          <w:b/>
          <w:bCs/>
          <w:sz w:val="32"/>
          <w:szCs w:val="32"/>
        </w:rPr>
        <w:t xml:space="preserve">Landing Page </w:t>
      </w:r>
      <w:r>
        <w:rPr>
          <w:rFonts w:asciiTheme="majorBidi" w:hAnsiTheme="majorBidi" w:cs="Angsana New" w:hint="cs"/>
          <w:b/>
          <w:bCs/>
          <w:sz w:val="32"/>
          <w:szCs w:val="32"/>
          <w:cs/>
        </w:rPr>
        <w:t xml:space="preserve">สำหรับ </w:t>
      </w:r>
      <w:r>
        <w:rPr>
          <w:rFonts w:asciiTheme="majorBidi" w:hAnsiTheme="majorBidi" w:cs="Angsana New"/>
          <w:b/>
          <w:bCs/>
          <w:sz w:val="32"/>
          <w:szCs w:val="32"/>
        </w:rPr>
        <w:t>Admin</w:t>
      </w:r>
    </w:p>
    <w:p w14:paraId="6428FB40" w14:textId="3785753B" w:rsidR="001B05BA" w:rsidRPr="0057581C" w:rsidRDefault="001B05BA" w:rsidP="00654970">
      <w:pPr>
        <w:spacing w:after="400" w:line="240" w:lineRule="auto"/>
        <w:jc w:val="center"/>
        <w:rPr>
          <w:rFonts w:asciiTheme="majorBidi" w:hAnsiTheme="majorBidi" w:cs="Angsana New" w:hint="cs"/>
          <w:b/>
          <w:bCs/>
          <w:sz w:val="40"/>
          <w:szCs w:val="40"/>
        </w:rPr>
      </w:pPr>
      <w:r>
        <w:rPr>
          <w:rFonts w:asciiTheme="majorBidi" w:hAnsiTheme="majorBidi" w:cs="Angsana New"/>
          <w:b/>
          <w:bCs/>
          <w:noProof/>
          <w:sz w:val="40"/>
          <w:szCs w:val="40"/>
        </w:rPr>
        <w:lastRenderedPageBreak/>
        <w:drawing>
          <wp:inline distT="0" distB="0" distL="0" distR="0" wp14:anchorId="7187DDD0" wp14:editId="06F78536">
            <wp:extent cx="5486400" cy="2932430"/>
            <wp:effectExtent l="0" t="0" r="0" b="127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w:t>
      </w:r>
      <w:r>
        <w:rPr>
          <w:rFonts w:asciiTheme="majorBidi" w:hAnsiTheme="majorBidi" w:cs="Angsana New"/>
          <w:b/>
          <w:bCs/>
          <w:sz w:val="32"/>
          <w:szCs w:val="32"/>
        </w:rPr>
        <w:t xml:space="preserve">36 </w:t>
      </w:r>
      <w:r>
        <w:rPr>
          <w:rFonts w:asciiTheme="majorBidi" w:hAnsiTheme="majorBidi" w:cs="Angsana New" w:hint="cs"/>
          <w:b/>
          <w:bCs/>
          <w:sz w:val="32"/>
          <w:szCs w:val="32"/>
          <w:cs/>
        </w:rPr>
        <w:t xml:space="preserve">หน้าจัดการ </w:t>
      </w:r>
      <w:r>
        <w:rPr>
          <w:rFonts w:asciiTheme="majorBidi" w:hAnsiTheme="majorBidi" w:cs="Angsana New"/>
          <w:b/>
          <w:bCs/>
          <w:sz w:val="32"/>
          <w:szCs w:val="32"/>
        </w:rPr>
        <w:t xml:space="preserve">User </w:t>
      </w:r>
      <w:r>
        <w:rPr>
          <w:rFonts w:asciiTheme="majorBidi" w:hAnsiTheme="majorBidi" w:cs="Angsana New" w:hint="cs"/>
          <w:b/>
          <w:bCs/>
          <w:sz w:val="32"/>
          <w:szCs w:val="32"/>
          <w:cs/>
        </w:rPr>
        <w:t xml:space="preserve">สำหรับ </w:t>
      </w:r>
      <w:r>
        <w:rPr>
          <w:rFonts w:asciiTheme="majorBidi" w:hAnsiTheme="majorBidi" w:cs="Angsana New"/>
          <w:b/>
          <w:bCs/>
          <w:sz w:val="32"/>
          <w:szCs w:val="32"/>
        </w:rPr>
        <w:t>Admin</w:t>
      </w:r>
    </w:p>
    <w:p w14:paraId="325061AA" w14:textId="454A7C06" w:rsidR="00FA1580" w:rsidRDefault="001B05BA" w:rsidP="007F4091">
      <w:pPr>
        <w:spacing w:after="0" w:line="240" w:lineRule="auto"/>
        <w:jc w:val="center"/>
        <w:rPr>
          <w:rFonts w:asciiTheme="majorBidi" w:hAnsiTheme="majorBidi" w:cs="Angsana New"/>
          <w:b/>
          <w:bCs/>
          <w:sz w:val="40"/>
          <w:szCs w:val="40"/>
        </w:rPr>
      </w:pPr>
      <w:r>
        <w:rPr>
          <w:rFonts w:asciiTheme="majorBidi" w:hAnsiTheme="majorBidi" w:cs="Angsana New"/>
          <w:b/>
          <w:bCs/>
          <w:noProof/>
          <w:sz w:val="40"/>
          <w:szCs w:val="40"/>
        </w:rPr>
        <w:drawing>
          <wp:inline distT="0" distB="0" distL="0" distR="0" wp14:anchorId="6E06EC1D" wp14:editId="2A9B29C1">
            <wp:extent cx="5486400" cy="2932430"/>
            <wp:effectExtent l="0" t="0" r="0" b="1270"/>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chat or text messag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2932430"/>
                    </a:xfrm>
                    <a:prstGeom prst="rect">
                      <a:avLst/>
                    </a:prstGeom>
                  </pic:spPr>
                </pic:pic>
              </a:graphicData>
            </a:graphic>
          </wp:inline>
        </w:drawing>
      </w:r>
    </w:p>
    <w:p w14:paraId="5E58E191" w14:textId="5562E149" w:rsidR="001B05BA" w:rsidRPr="005B6FED" w:rsidRDefault="001B05BA" w:rsidP="002E59DD">
      <w:pPr>
        <w:spacing w:after="400"/>
        <w:jc w:val="center"/>
        <w:rPr>
          <w:rFonts w:asciiTheme="majorBidi" w:hAnsiTheme="majorBidi" w:cs="Angsana New" w:hint="cs"/>
          <w:b/>
          <w:bCs/>
          <w:sz w:val="32"/>
          <w:szCs w:val="32"/>
        </w:rPr>
      </w:pPr>
      <w:r w:rsidRPr="001C5559">
        <w:rPr>
          <w:rFonts w:asciiTheme="majorBidi" w:hAnsiTheme="majorBidi" w:cs="Angsana New" w:hint="cs"/>
          <w:b/>
          <w:bCs/>
          <w:sz w:val="32"/>
          <w:szCs w:val="32"/>
          <w:cs/>
        </w:rPr>
        <w:t xml:space="preserve">รูป </w:t>
      </w:r>
      <w:r w:rsidRPr="001C5559">
        <w:rPr>
          <w:rFonts w:asciiTheme="majorBidi" w:hAnsiTheme="majorBidi" w:cs="Angsana New"/>
          <w:b/>
          <w:bCs/>
          <w:sz w:val="32"/>
          <w:szCs w:val="32"/>
        </w:rPr>
        <w:t>3.</w:t>
      </w:r>
      <w:r>
        <w:rPr>
          <w:rFonts w:asciiTheme="majorBidi" w:hAnsiTheme="majorBidi" w:cs="Angsana New"/>
          <w:b/>
          <w:bCs/>
          <w:sz w:val="32"/>
          <w:szCs w:val="32"/>
        </w:rPr>
        <w:t xml:space="preserve">37 </w:t>
      </w:r>
      <w:r>
        <w:rPr>
          <w:rFonts w:asciiTheme="majorBidi" w:hAnsiTheme="majorBidi" w:cs="Angsana New" w:hint="cs"/>
          <w:b/>
          <w:bCs/>
          <w:sz w:val="32"/>
          <w:szCs w:val="32"/>
          <w:cs/>
        </w:rPr>
        <w:t>หน้าจัดการ</w:t>
      </w:r>
      <w:r w:rsidR="00B07D57">
        <w:rPr>
          <w:rFonts w:asciiTheme="majorBidi" w:hAnsiTheme="majorBidi" w:cs="Angsana New"/>
          <w:b/>
          <w:bCs/>
          <w:sz w:val="32"/>
          <w:szCs w:val="32"/>
        </w:rPr>
        <w:t xml:space="preserve"> Tournament</w:t>
      </w:r>
      <w:r>
        <w:rPr>
          <w:rFonts w:asciiTheme="majorBidi" w:hAnsiTheme="majorBidi" w:cs="Angsana New"/>
          <w:b/>
          <w:bCs/>
          <w:sz w:val="32"/>
          <w:szCs w:val="32"/>
        </w:rPr>
        <w:t xml:space="preserve"> </w:t>
      </w:r>
      <w:r>
        <w:rPr>
          <w:rFonts w:asciiTheme="majorBidi" w:hAnsiTheme="majorBidi" w:cs="Angsana New" w:hint="cs"/>
          <w:b/>
          <w:bCs/>
          <w:sz w:val="32"/>
          <w:szCs w:val="32"/>
          <w:cs/>
        </w:rPr>
        <w:t xml:space="preserve">สำหรับ </w:t>
      </w:r>
      <w:r>
        <w:rPr>
          <w:rFonts w:asciiTheme="majorBidi" w:hAnsiTheme="majorBidi" w:cs="Angsana New"/>
          <w:b/>
          <w:bCs/>
          <w:sz w:val="32"/>
          <w:szCs w:val="32"/>
        </w:rPr>
        <w:t>Admin</w:t>
      </w:r>
    </w:p>
    <w:p w14:paraId="53B83F15" w14:textId="77777777" w:rsidR="001B05BA" w:rsidRDefault="001B05BA" w:rsidP="007F4091">
      <w:pPr>
        <w:spacing w:after="0" w:line="240" w:lineRule="auto"/>
        <w:jc w:val="center"/>
        <w:rPr>
          <w:rFonts w:asciiTheme="majorBidi" w:hAnsiTheme="majorBidi" w:cs="Angsana New"/>
          <w:b/>
          <w:bCs/>
          <w:sz w:val="40"/>
          <w:szCs w:val="40"/>
        </w:rPr>
      </w:pPr>
    </w:p>
    <w:p w14:paraId="744FC697" w14:textId="77777777" w:rsidR="00654970" w:rsidRDefault="00654970" w:rsidP="00654970">
      <w:pPr>
        <w:spacing w:after="0" w:line="240" w:lineRule="auto"/>
        <w:rPr>
          <w:rFonts w:asciiTheme="majorBidi" w:hAnsiTheme="majorBidi" w:cs="Angsana New" w:hint="cs"/>
          <w:b/>
          <w:bCs/>
          <w:sz w:val="40"/>
          <w:szCs w:val="40"/>
          <w:cs/>
        </w:rPr>
        <w:sectPr w:rsidR="00654970" w:rsidSect="00777734">
          <w:headerReference w:type="first" r:id="rId55"/>
          <w:pgSz w:w="12240" w:h="15840"/>
          <w:pgMar w:top="1440" w:right="1440" w:bottom="1440" w:left="2160" w:header="720" w:footer="720" w:gutter="0"/>
          <w:pgNumType w:start="15"/>
          <w:cols w:space="720"/>
          <w:titlePg/>
          <w:docGrid w:linePitch="360"/>
        </w:sectPr>
      </w:pPr>
    </w:p>
    <w:p w14:paraId="7AC4E1B8" w14:textId="1CAAB7A4" w:rsidR="00642BFE" w:rsidRDefault="00195FC2" w:rsidP="00654970">
      <w:pPr>
        <w:spacing w:after="0" w:line="240" w:lineRule="auto"/>
        <w:jc w:val="center"/>
        <w:rPr>
          <w:rFonts w:asciiTheme="majorBidi" w:hAnsiTheme="majorBidi" w:cs="Angsana New"/>
          <w:b/>
          <w:bCs/>
          <w:sz w:val="40"/>
          <w:szCs w:val="40"/>
        </w:rPr>
      </w:pPr>
      <w:r w:rsidRPr="00BA36DB">
        <w:rPr>
          <w:rFonts w:asciiTheme="majorBidi" w:hAnsiTheme="majorBidi" w:cs="Angsana New" w:hint="cs"/>
          <w:b/>
          <w:bCs/>
          <w:sz w:val="40"/>
          <w:szCs w:val="40"/>
          <w:cs/>
        </w:rPr>
        <w:lastRenderedPageBreak/>
        <w:t>ภ</w:t>
      </w:r>
      <w:r w:rsidR="00BA36DB" w:rsidRPr="00BA36DB">
        <w:rPr>
          <w:rFonts w:asciiTheme="majorBidi" w:hAnsiTheme="majorBidi" w:cs="Angsana New" w:hint="cs"/>
          <w:b/>
          <w:bCs/>
          <w:sz w:val="40"/>
          <w:szCs w:val="40"/>
          <w:cs/>
        </w:rPr>
        <w:t>าคผนวก ก</w:t>
      </w:r>
    </w:p>
    <w:p w14:paraId="73537A3F" w14:textId="534828AB" w:rsidR="00AE69F7" w:rsidRDefault="00F54F1F" w:rsidP="00195FC2">
      <w:pPr>
        <w:spacing w:after="400" w:line="240" w:lineRule="auto"/>
        <w:jc w:val="center"/>
        <w:rPr>
          <w:rFonts w:asciiTheme="majorBidi" w:hAnsiTheme="majorBidi" w:cs="Angsana New"/>
          <w:b/>
          <w:bCs/>
          <w:sz w:val="48"/>
          <w:szCs w:val="48"/>
        </w:rPr>
      </w:pPr>
      <w:r>
        <w:rPr>
          <w:rFonts w:asciiTheme="majorBidi" w:hAnsiTheme="majorBidi" w:cs="Angsana New" w:hint="cs"/>
          <w:b/>
          <w:bCs/>
          <w:sz w:val="48"/>
          <w:szCs w:val="48"/>
          <w:cs/>
        </w:rPr>
        <w:t xml:space="preserve">การบรรลุปริมาณงานขั้นต่ำในวิชาโครงงาน </w:t>
      </w:r>
      <w:r>
        <w:rPr>
          <w:rFonts w:asciiTheme="majorBidi" w:hAnsiTheme="majorBidi" w:cs="Angsana New"/>
          <w:b/>
          <w:bCs/>
          <w:sz w:val="48"/>
          <w:szCs w:val="48"/>
        </w:rPr>
        <w:t>1</w:t>
      </w:r>
    </w:p>
    <w:p w14:paraId="2E03650B" w14:textId="10D14641" w:rsidR="004235A6" w:rsidRPr="006B4283" w:rsidRDefault="00033F2F" w:rsidP="006B4283">
      <w:pPr>
        <w:rPr>
          <w:rFonts w:asciiTheme="majorBidi" w:hAnsiTheme="majorBidi" w:cs="Angsana New"/>
          <w:b/>
          <w:bCs/>
          <w:sz w:val="48"/>
          <w:szCs w:val="48"/>
          <w:cs/>
        </w:rPr>
      </w:pPr>
      <w:r>
        <w:rPr>
          <w:rFonts w:asciiTheme="majorBidi" w:hAnsiTheme="majorBidi" w:cs="Angsana New" w:hint="cs"/>
          <w:b/>
          <w:bCs/>
          <w:sz w:val="32"/>
          <w:szCs w:val="32"/>
          <w:cs/>
        </w:rPr>
        <w:t xml:space="preserve">การบรรลุปริมาณงานขั้นต่ำในวิชาโครงงาน </w:t>
      </w:r>
      <w:r>
        <w:rPr>
          <w:rFonts w:asciiTheme="majorBidi" w:hAnsiTheme="majorBidi" w:cs="Angsana New"/>
          <w:b/>
          <w:bCs/>
          <w:sz w:val="32"/>
          <w:szCs w:val="32"/>
        </w:rPr>
        <w:t xml:space="preserve">1 </w:t>
      </w:r>
      <w:r>
        <w:rPr>
          <w:rFonts w:asciiTheme="majorBidi" w:hAnsiTheme="majorBidi" w:cs="Angsana New" w:hint="cs"/>
          <w:b/>
          <w:bCs/>
          <w:sz w:val="32"/>
          <w:szCs w:val="32"/>
          <w:cs/>
        </w:rPr>
        <w:t>นั้นกำหนดให้</w:t>
      </w:r>
    </w:p>
    <w:p w14:paraId="4694FBFF" w14:textId="77777777" w:rsidR="004235A6" w:rsidRDefault="004235A6">
      <w:pPr>
        <w:rPr>
          <w:rFonts w:asciiTheme="majorBidi" w:hAnsiTheme="majorBidi" w:cs="Angsana New"/>
          <w:b/>
          <w:bCs/>
          <w:sz w:val="48"/>
          <w:szCs w:val="48"/>
          <w:cs/>
        </w:rPr>
      </w:pPr>
      <w:r>
        <w:rPr>
          <w:rFonts w:asciiTheme="majorBidi" w:hAnsiTheme="majorBidi" w:cs="Angsana New"/>
          <w:b/>
          <w:bCs/>
          <w:sz w:val="48"/>
          <w:szCs w:val="48"/>
          <w:cs/>
        </w:rPr>
        <w:br w:type="page"/>
      </w:r>
    </w:p>
    <w:p w14:paraId="529F9C42" w14:textId="5F9C7968" w:rsidR="004235A6" w:rsidRDefault="004235A6" w:rsidP="004235A6">
      <w:pPr>
        <w:spacing w:after="0" w:line="240" w:lineRule="auto"/>
        <w:jc w:val="center"/>
        <w:rPr>
          <w:rFonts w:asciiTheme="majorBidi" w:hAnsiTheme="majorBidi" w:cs="Angsana New"/>
          <w:b/>
          <w:bCs/>
          <w:sz w:val="40"/>
          <w:szCs w:val="40"/>
        </w:rPr>
      </w:pPr>
      <w:r w:rsidRPr="00BA36DB">
        <w:rPr>
          <w:rFonts w:asciiTheme="majorBidi" w:hAnsiTheme="majorBidi" w:cs="Angsana New" w:hint="cs"/>
          <w:b/>
          <w:bCs/>
          <w:sz w:val="40"/>
          <w:szCs w:val="40"/>
          <w:cs/>
        </w:rPr>
        <w:lastRenderedPageBreak/>
        <w:t xml:space="preserve">ภาคผนวก </w:t>
      </w:r>
      <w:r>
        <w:rPr>
          <w:rFonts w:asciiTheme="majorBidi" w:hAnsiTheme="majorBidi" w:cs="Angsana New" w:hint="cs"/>
          <w:b/>
          <w:bCs/>
          <w:sz w:val="40"/>
          <w:szCs w:val="40"/>
          <w:cs/>
        </w:rPr>
        <w:t>ข</w:t>
      </w:r>
    </w:p>
    <w:p w14:paraId="19995658" w14:textId="289D9C90" w:rsidR="00BA36DB" w:rsidRPr="00BA36DB" w:rsidRDefault="00F54F1F" w:rsidP="00195FC2">
      <w:pPr>
        <w:spacing w:after="400" w:line="240" w:lineRule="auto"/>
        <w:jc w:val="center"/>
        <w:rPr>
          <w:rFonts w:asciiTheme="majorBidi" w:hAnsiTheme="majorBidi" w:cs="Angsana New"/>
          <w:b/>
          <w:bCs/>
          <w:sz w:val="48"/>
          <w:szCs w:val="48"/>
          <w:cs/>
        </w:rPr>
      </w:pPr>
      <w:r>
        <w:rPr>
          <w:rFonts w:asciiTheme="majorBidi" w:hAnsiTheme="majorBidi" w:cs="Angsana New" w:hint="cs"/>
          <w:b/>
          <w:bCs/>
          <w:sz w:val="48"/>
          <w:szCs w:val="48"/>
          <w:cs/>
        </w:rPr>
        <w:t xml:space="preserve">การดำเนินงานของกลุ่มโครงงาน </w:t>
      </w:r>
      <w:r>
        <w:rPr>
          <w:rFonts w:asciiTheme="majorBidi" w:hAnsiTheme="majorBidi" w:cs="Angsana New"/>
          <w:b/>
          <w:bCs/>
          <w:sz w:val="48"/>
          <w:szCs w:val="48"/>
        </w:rPr>
        <w:t xml:space="preserve">3 </w:t>
      </w:r>
      <w:r>
        <w:rPr>
          <w:rFonts w:asciiTheme="majorBidi" w:hAnsiTheme="majorBidi" w:cs="Angsana New" w:hint="cs"/>
          <w:b/>
          <w:bCs/>
          <w:sz w:val="48"/>
          <w:szCs w:val="48"/>
          <w:cs/>
        </w:rPr>
        <w:t>คนตามเงื่อนไข</w:t>
      </w:r>
    </w:p>
    <w:p w14:paraId="63B6F693" w14:textId="77777777" w:rsidR="00642BFE" w:rsidRDefault="00642BFE" w:rsidP="00642BFE">
      <w:pPr>
        <w:spacing w:after="400" w:line="240" w:lineRule="auto"/>
        <w:rPr>
          <w:rFonts w:asciiTheme="majorBidi" w:hAnsiTheme="majorBidi" w:cs="Angsana New"/>
          <w:sz w:val="32"/>
          <w:szCs w:val="32"/>
        </w:rPr>
      </w:pPr>
    </w:p>
    <w:p w14:paraId="7D1E47C8" w14:textId="77777777" w:rsidR="00124114" w:rsidRDefault="00124114" w:rsidP="00681757">
      <w:pPr>
        <w:spacing w:after="0"/>
        <w:rPr>
          <w:rFonts w:asciiTheme="majorBidi" w:hAnsiTheme="majorBidi" w:cs="Angsana New"/>
          <w:sz w:val="32"/>
          <w:szCs w:val="32"/>
        </w:rPr>
      </w:pPr>
    </w:p>
    <w:p w14:paraId="0DB4B075" w14:textId="77777777" w:rsidR="00033193" w:rsidRPr="005277B2" w:rsidRDefault="00033193" w:rsidP="00033193">
      <w:pPr>
        <w:rPr>
          <w:rFonts w:asciiTheme="majorBidi" w:hAnsiTheme="majorBidi" w:cs="Angsana New"/>
          <w:sz w:val="32"/>
          <w:szCs w:val="32"/>
        </w:rPr>
      </w:pPr>
    </w:p>
    <w:p w14:paraId="67E22216" w14:textId="77777777" w:rsidR="00033193" w:rsidRPr="005C10B1" w:rsidRDefault="00033193" w:rsidP="00033193"/>
    <w:p w14:paraId="5D5476ED" w14:textId="77777777" w:rsidR="002E2A7B" w:rsidRPr="00033193" w:rsidRDefault="002E2A7B" w:rsidP="00033193"/>
    <w:sectPr w:rsidR="002E2A7B" w:rsidRPr="00033193" w:rsidSect="00777734">
      <w:pgSz w:w="12240" w:h="15840"/>
      <w:pgMar w:top="1440" w:right="1440" w:bottom="1440" w:left="2160" w:header="720" w:footer="720" w:gutter="0"/>
      <w:pgNumType w:start="1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EA17F" w14:textId="77777777" w:rsidR="001106AD" w:rsidRDefault="001106AD" w:rsidP="00074C4C">
      <w:pPr>
        <w:spacing w:after="0" w:line="240" w:lineRule="auto"/>
      </w:pPr>
      <w:r>
        <w:separator/>
      </w:r>
    </w:p>
  </w:endnote>
  <w:endnote w:type="continuationSeparator" w:id="0">
    <w:p w14:paraId="7DA425F4" w14:textId="77777777" w:rsidR="001106AD" w:rsidRDefault="001106AD" w:rsidP="00074C4C">
      <w:pPr>
        <w:spacing w:after="0" w:line="240" w:lineRule="auto"/>
      </w:pPr>
      <w:r>
        <w:continuationSeparator/>
      </w:r>
    </w:p>
  </w:endnote>
  <w:endnote w:type="continuationNotice" w:id="1">
    <w:p w14:paraId="472B13F1" w14:textId="77777777" w:rsidR="001106AD" w:rsidRDefault="001106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61F9" w14:textId="77777777" w:rsidR="001106AD" w:rsidRDefault="001106AD" w:rsidP="00074C4C">
      <w:pPr>
        <w:spacing w:after="0" w:line="240" w:lineRule="auto"/>
      </w:pPr>
      <w:r>
        <w:separator/>
      </w:r>
    </w:p>
  </w:footnote>
  <w:footnote w:type="continuationSeparator" w:id="0">
    <w:p w14:paraId="3FD86A6D" w14:textId="77777777" w:rsidR="001106AD" w:rsidRDefault="001106AD" w:rsidP="00074C4C">
      <w:pPr>
        <w:spacing w:after="0" w:line="240" w:lineRule="auto"/>
      </w:pPr>
      <w:r>
        <w:continuationSeparator/>
      </w:r>
    </w:p>
  </w:footnote>
  <w:footnote w:type="continuationNotice" w:id="1">
    <w:p w14:paraId="45ED7239" w14:textId="77777777" w:rsidR="001106AD" w:rsidRDefault="001106A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B1439" w14:textId="77777777" w:rsidR="00033193" w:rsidRDefault="00033193" w:rsidP="00297F6F">
    <w:pPr>
      <w:pStyle w:val="a4"/>
    </w:pPr>
  </w:p>
  <w:p w14:paraId="37C397EA" w14:textId="77777777" w:rsidR="00652496" w:rsidRDefault="00652496">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9667"/>
      <w:docPartObj>
        <w:docPartGallery w:val="Page Numbers (Top of Page)"/>
        <w:docPartUnique/>
      </w:docPartObj>
    </w:sdtPr>
    <w:sdtContent>
      <w:p w14:paraId="0E28FDB6" w14:textId="0DA79B19" w:rsidR="00777734" w:rsidRDefault="00777734">
        <w:pPr>
          <w:pStyle w:val="a4"/>
          <w:jc w:val="right"/>
        </w:pPr>
        <w:r>
          <w:fldChar w:fldCharType="begin"/>
        </w:r>
        <w:r>
          <w:instrText>PAGE   \* MERGEFORMAT</w:instrText>
        </w:r>
        <w:r>
          <w:fldChar w:fldCharType="separate"/>
        </w:r>
        <w:r>
          <w:rPr>
            <w:lang w:val="th-TH"/>
          </w:rPr>
          <w:t>2</w:t>
        </w:r>
        <w:r>
          <w:fldChar w:fldCharType="end"/>
        </w:r>
      </w:p>
    </w:sdtContent>
  </w:sdt>
  <w:p w14:paraId="30D570B3" w14:textId="77777777" w:rsidR="007751DF" w:rsidRDefault="007751DF">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76B11" w14:textId="77777777" w:rsidR="00033193" w:rsidRDefault="00D41C58">
    <w:pPr>
      <w:pStyle w:val="a4"/>
      <w:jc w:val="right"/>
    </w:pPr>
    <w:sdt>
      <w:sdtPr>
        <w:id w:val="627136259"/>
        <w:docPartObj>
          <w:docPartGallery w:val="Page Numbers (Top of Page)"/>
          <w:docPartUnique/>
        </w:docPartObj>
      </w:sdtPr>
      <w:sdtContent>
        <w:r w:rsidR="00033193">
          <w:fldChar w:fldCharType="begin"/>
        </w:r>
        <w:r w:rsidR="00033193">
          <w:instrText>PAGE   \* MERGEFORMAT</w:instrText>
        </w:r>
        <w:r w:rsidR="00033193">
          <w:fldChar w:fldCharType="separate"/>
        </w:r>
        <w:r w:rsidR="00033193">
          <w:rPr>
            <w:lang w:val="th-TH"/>
          </w:rPr>
          <w:t>2</w:t>
        </w:r>
        <w:r w:rsidR="00033193">
          <w:fldChar w:fldCharType="end"/>
        </w:r>
      </w:sdtContent>
    </w:sdt>
  </w:p>
  <w:p w14:paraId="67E35951" w14:textId="77777777" w:rsidR="00033193" w:rsidRDefault="00033193">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3552829"/>
      <w:docPartObj>
        <w:docPartGallery w:val="Page Numbers (Top of Page)"/>
        <w:docPartUnique/>
      </w:docPartObj>
    </w:sdtPr>
    <w:sdtContent>
      <w:p w14:paraId="0E48C3A4" w14:textId="6A58E67B" w:rsidR="00656038" w:rsidRDefault="00656038">
        <w:pPr>
          <w:pStyle w:val="a4"/>
          <w:jc w:val="right"/>
        </w:pPr>
        <w:r>
          <w:fldChar w:fldCharType="begin"/>
        </w:r>
        <w:r>
          <w:instrText>PAGE   \* MERGEFORMAT</w:instrText>
        </w:r>
        <w:r>
          <w:fldChar w:fldCharType="separate"/>
        </w:r>
        <w:r>
          <w:rPr>
            <w:lang w:val="th-TH"/>
          </w:rPr>
          <w:t>2</w:t>
        </w:r>
        <w:r>
          <w:fldChar w:fldCharType="end"/>
        </w:r>
      </w:p>
    </w:sdtContent>
  </w:sdt>
  <w:p w14:paraId="246D8CFF" w14:textId="77777777" w:rsidR="00E93369" w:rsidRDefault="00E93369" w:rsidP="00E810EF">
    <w:pPr>
      <w:pStyle w:val="a4"/>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6F8AF" w14:textId="4C4362C7" w:rsidR="00777734" w:rsidRDefault="00777734">
    <w:pPr>
      <w:pStyle w:val="a4"/>
      <w:jc w:val="right"/>
    </w:pPr>
  </w:p>
  <w:p w14:paraId="07FF2E6A" w14:textId="77777777" w:rsidR="007751DF" w:rsidRDefault="007751DF">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0493"/>
    <w:multiLevelType w:val="multilevel"/>
    <w:tmpl w:val="4F025F08"/>
    <w:lvl w:ilvl="0">
      <w:start w:val="1"/>
      <w:numFmt w:val="decimal"/>
      <w:lvlText w:val="%1"/>
      <w:lvlJc w:val="left"/>
      <w:pPr>
        <w:ind w:left="645" w:hanging="645"/>
      </w:pPr>
      <w:rPr>
        <w:rFonts w:hint="default"/>
      </w:rPr>
    </w:lvl>
    <w:lvl w:ilvl="1">
      <w:start w:val="1"/>
      <w:numFmt w:val="decimal"/>
      <w:lvlText w:val="%1.%2"/>
      <w:lvlJc w:val="left"/>
      <w:pPr>
        <w:ind w:left="981" w:hanging="645"/>
      </w:pPr>
      <w:rPr>
        <w:rFonts w:hint="default"/>
      </w:rPr>
    </w:lvl>
    <w:lvl w:ilvl="2">
      <w:start w:val="1"/>
      <w:numFmt w:val="decimal"/>
      <w:lvlText w:val="%1.%2.%3"/>
      <w:lvlJc w:val="left"/>
      <w:pPr>
        <w:ind w:left="1392" w:hanging="720"/>
      </w:pPr>
      <w:rPr>
        <w:rFonts w:hint="default"/>
      </w:rPr>
    </w:lvl>
    <w:lvl w:ilvl="3">
      <w:start w:val="1"/>
      <w:numFmt w:val="decimal"/>
      <w:lvlText w:val="%1.%2.%3.%4"/>
      <w:lvlJc w:val="left"/>
      <w:pPr>
        <w:ind w:left="1728" w:hanging="720"/>
      </w:pPr>
      <w:rPr>
        <w:rFonts w:hint="default"/>
      </w:rPr>
    </w:lvl>
    <w:lvl w:ilvl="4">
      <w:start w:val="1"/>
      <w:numFmt w:val="decimal"/>
      <w:lvlText w:val="%1.%2.%3.%4.%5"/>
      <w:lvlJc w:val="left"/>
      <w:pPr>
        <w:ind w:left="2424" w:hanging="1080"/>
      </w:pPr>
      <w:rPr>
        <w:rFonts w:hint="default"/>
      </w:rPr>
    </w:lvl>
    <w:lvl w:ilvl="5">
      <w:start w:val="1"/>
      <w:numFmt w:val="decimal"/>
      <w:lvlText w:val="%1.%2.%3.%4.%5.%6"/>
      <w:lvlJc w:val="left"/>
      <w:pPr>
        <w:ind w:left="2760" w:hanging="1080"/>
      </w:pPr>
      <w:rPr>
        <w:rFonts w:hint="default"/>
      </w:rPr>
    </w:lvl>
    <w:lvl w:ilvl="6">
      <w:start w:val="1"/>
      <w:numFmt w:val="decimal"/>
      <w:lvlText w:val="%1.%2.%3.%4.%5.%6.%7"/>
      <w:lvlJc w:val="left"/>
      <w:pPr>
        <w:ind w:left="3096" w:hanging="1080"/>
      </w:pPr>
      <w:rPr>
        <w:rFonts w:hint="default"/>
      </w:rPr>
    </w:lvl>
    <w:lvl w:ilvl="7">
      <w:start w:val="1"/>
      <w:numFmt w:val="decimal"/>
      <w:lvlText w:val="%1.%2.%3.%4.%5.%6.%7.%8"/>
      <w:lvlJc w:val="left"/>
      <w:pPr>
        <w:ind w:left="3792" w:hanging="1440"/>
      </w:pPr>
      <w:rPr>
        <w:rFonts w:hint="default"/>
      </w:rPr>
    </w:lvl>
    <w:lvl w:ilvl="8">
      <w:start w:val="1"/>
      <w:numFmt w:val="decimal"/>
      <w:lvlText w:val="%1.%2.%3.%4.%5.%6.%7.%8.%9"/>
      <w:lvlJc w:val="left"/>
      <w:pPr>
        <w:ind w:left="4128" w:hanging="1440"/>
      </w:pPr>
      <w:rPr>
        <w:rFonts w:hint="default"/>
      </w:rPr>
    </w:lvl>
  </w:abstractNum>
  <w:abstractNum w:abstractNumId="1" w15:restartNumberingAfterBreak="0">
    <w:nsid w:val="065C1DDE"/>
    <w:multiLevelType w:val="multilevel"/>
    <w:tmpl w:val="0D24740E"/>
    <w:lvl w:ilvl="0">
      <w:start w:val="2"/>
      <w:numFmt w:val="decimal"/>
      <w:lvlText w:val="%1"/>
      <w:lvlJc w:val="left"/>
      <w:pPr>
        <w:ind w:left="580" w:hanging="580"/>
      </w:pPr>
      <w:rPr>
        <w:rFonts w:hint="default"/>
      </w:rPr>
    </w:lvl>
    <w:lvl w:ilvl="1">
      <w:start w:val="1"/>
      <w:numFmt w:val="decimal"/>
      <w:lvlText w:val="%1.%2"/>
      <w:lvlJc w:val="left"/>
      <w:pPr>
        <w:ind w:left="700" w:hanging="580"/>
      </w:pPr>
      <w:rPr>
        <w:rFonts w:hint="default"/>
      </w:rPr>
    </w:lvl>
    <w:lvl w:ilvl="2">
      <w:start w:val="3"/>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1800" w:hanging="108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2" w15:restartNumberingAfterBreak="0">
    <w:nsid w:val="0C17701E"/>
    <w:multiLevelType w:val="hybridMultilevel"/>
    <w:tmpl w:val="D49AAE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72343"/>
    <w:multiLevelType w:val="multilevel"/>
    <w:tmpl w:val="E6C257BC"/>
    <w:lvl w:ilvl="0">
      <w:start w:val="2"/>
      <w:numFmt w:val="decimal"/>
      <w:lvlText w:val="%1"/>
      <w:lvlJc w:val="left"/>
      <w:pPr>
        <w:ind w:left="580" w:hanging="580"/>
      </w:pPr>
      <w:rPr>
        <w:rFonts w:hint="default"/>
      </w:rPr>
    </w:lvl>
    <w:lvl w:ilvl="1">
      <w:start w:val="1"/>
      <w:numFmt w:val="decimal"/>
      <w:lvlText w:val="%1.%2"/>
      <w:lvlJc w:val="left"/>
      <w:pPr>
        <w:ind w:left="880" w:hanging="580"/>
      </w:pPr>
      <w:rPr>
        <w:rFonts w:hint="default"/>
      </w:rPr>
    </w:lvl>
    <w:lvl w:ilvl="2">
      <w:start w:val="3"/>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3840" w:hanging="1440"/>
      </w:pPr>
      <w:rPr>
        <w:rFonts w:hint="default"/>
      </w:rPr>
    </w:lvl>
  </w:abstractNum>
  <w:abstractNum w:abstractNumId="4" w15:restartNumberingAfterBreak="0">
    <w:nsid w:val="0FCA67E5"/>
    <w:multiLevelType w:val="hybridMultilevel"/>
    <w:tmpl w:val="0E32D952"/>
    <w:lvl w:ilvl="0" w:tplc="04090001">
      <w:start w:val="1"/>
      <w:numFmt w:val="bullet"/>
      <w:lvlText w:val=""/>
      <w:lvlJc w:val="left"/>
      <w:pPr>
        <w:ind w:left="2070" w:hanging="360"/>
      </w:pPr>
      <w:rPr>
        <w:rFonts w:ascii="Symbol" w:hAnsi="Symbol"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 w15:restartNumberingAfterBreak="0">
    <w:nsid w:val="12CA1247"/>
    <w:multiLevelType w:val="multilevel"/>
    <w:tmpl w:val="B358C964"/>
    <w:lvl w:ilvl="0">
      <w:start w:val="1"/>
      <w:numFmt w:val="decimal"/>
      <w:lvlText w:val="%1"/>
      <w:lvlJc w:val="left"/>
      <w:pPr>
        <w:ind w:left="480" w:hanging="480"/>
      </w:pPr>
      <w:rPr>
        <w:rFonts w:hint="default"/>
      </w:rPr>
    </w:lvl>
    <w:lvl w:ilvl="1">
      <w:start w:val="1"/>
      <w:numFmt w:val="decimal"/>
      <w:lvlText w:val="%1.%2"/>
      <w:lvlJc w:val="left"/>
      <w:pPr>
        <w:ind w:left="732" w:hanging="480"/>
      </w:pPr>
      <w:rPr>
        <w:rFonts w:hint="default"/>
      </w:rPr>
    </w:lvl>
    <w:lvl w:ilvl="2">
      <w:start w:val="1"/>
      <w:numFmt w:val="decimal"/>
      <w:lvlText w:val="%1.%2.%3"/>
      <w:lvlJc w:val="left"/>
      <w:pPr>
        <w:ind w:left="1224" w:hanging="720"/>
      </w:pPr>
      <w:rPr>
        <w:rFonts w:hint="default"/>
      </w:rPr>
    </w:lvl>
    <w:lvl w:ilvl="3">
      <w:start w:val="1"/>
      <w:numFmt w:val="decimal"/>
      <w:lvlText w:val="%1.%2.%3.%4"/>
      <w:lvlJc w:val="left"/>
      <w:pPr>
        <w:ind w:left="1476" w:hanging="720"/>
      </w:pPr>
      <w:rPr>
        <w:rFonts w:hint="default"/>
      </w:rPr>
    </w:lvl>
    <w:lvl w:ilvl="4">
      <w:start w:val="1"/>
      <w:numFmt w:val="decimal"/>
      <w:lvlText w:val="%1.%2.%3.%4.%5"/>
      <w:lvlJc w:val="left"/>
      <w:pPr>
        <w:ind w:left="2088" w:hanging="1080"/>
      </w:pPr>
      <w:rPr>
        <w:rFonts w:hint="default"/>
      </w:rPr>
    </w:lvl>
    <w:lvl w:ilvl="5">
      <w:start w:val="1"/>
      <w:numFmt w:val="decimal"/>
      <w:lvlText w:val="%1.%2.%3.%4.%5.%6"/>
      <w:lvlJc w:val="left"/>
      <w:pPr>
        <w:ind w:left="2340" w:hanging="1080"/>
      </w:pPr>
      <w:rPr>
        <w:rFonts w:hint="default"/>
      </w:rPr>
    </w:lvl>
    <w:lvl w:ilvl="6">
      <w:start w:val="1"/>
      <w:numFmt w:val="decimal"/>
      <w:lvlText w:val="%1.%2.%3.%4.%5.%6.%7"/>
      <w:lvlJc w:val="left"/>
      <w:pPr>
        <w:ind w:left="2592" w:hanging="1080"/>
      </w:pPr>
      <w:rPr>
        <w:rFonts w:hint="default"/>
      </w:rPr>
    </w:lvl>
    <w:lvl w:ilvl="7">
      <w:start w:val="1"/>
      <w:numFmt w:val="decimal"/>
      <w:lvlText w:val="%1.%2.%3.%4.%5.%6.%7.%8"/>
      <w:lvlJc w:val="left"/>
      <w:pPr>
        <w:ind w:left="3204" w:hanging="1440"/>
      </w:pPr>
      <w:rPr>
        <w:rFonts w:hint="default"/>
      </w:rPr>
    </w:lvl>
    <w:lvl w:ilvl="8">
      <w:start w:val="1"/>
      <w:numFmt w:val="decimal"/>
      <w:lvlText w:val="%1.%2.%3.%4.%5.%6.%7.%8.%9"/>
      <w:lvlJc w:val="left"/>
      <w:pPr>
        <w:ind w:left="3456" w:hanging="1440"/>
      </w:pPr>
      <w:rPr>
        <w:rFonts w:hint="default"/>
      </w:rPr>
    </w:lvl>
  </w:abstractNum>
  <w:abstractNum w:abstractNumId="6" w15:restartNumberingAfterBreak="0">
    <w:nsid w:val="12F2118E"/>
    <w:multiLevelType w:val="hybridMultilevel"/>
    <w:tmpl w:val="4ECC5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07177"/>
    <w:multiLevelType w:val="multilevel"/>
    <w:tmpl w:val="79ECC66C"/>
    <w:lvl w:ilvl="0">
      <w:start w:val="2"/>
      <w:numFmt w:val="decimal"/>
      <w:lvlText w:val="%1"/>
      <w:lvlJc w:val="left"/>
      <w:pPr>
        <w:ind w:left="580" w:hanging="580"/>
      </w:pPr>
      <w:rPr>
        <w:rFonts w:hint="default"/>
      </w:rPr>
    </w:lvl>
    <w:lvl w:ilvl="1">
      <w:start w:val="1"/>
      <w:numFmt w:val="decimal"/>
      <w:lvlText w:val="%1.%2"/>
      <w:lvlJc w:val="left"/>
      <w:pPr>
        <w:ind w:left="700" w:hanging="580"/>
      </w:pPr>
      <w:rPr>
        <w:rFonts w:hint="default"/>
      </w:rPr>
    </w:lvl>
    <w:lvl w:ilvl="2">
      <w:start w:val="4"/>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1800" w:hanging="108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8" w15:restartNumberingAfterBreak="0">
    <w:nsid w:val="1651581A"/>
    <w:multiLevelType w:val="hybridMultilevel"/>
    <w:tmpl w:val="3E023222"/>
    <w:lvl w:ilvl="0" w:tplc="8FC4C980">
      <w:start w:val="1"/>
      <w:numFmt w:val="lowerLetter"/>
      <w:lvlText w:val="%1."/>
      <w:lvlJc w:val="left"/>
      <w:pPr>
        <w:ind w:left="1980" w:hanging="360"/>
      </w:pPr>
      <w:rPr>
        <w:rFonts w:hint="default"/>
      </w:rPr>
    </w:lvl>
    <w:lvl w:ilvl="1" w:tplc="04090019">
      <w:start w:val="1"/>
      <w:numFmt w:val="lowerLetter"/>
      <w:lvlText w:val="%2."/>
      <w:lvlJc w:val="left"/>
      <w:pPr>
        <w:ind w:left="2700" w:hanging="360"/>
      </w:pPr>
    </w:lvl>
    <w:lvl w:ilvl="2" w:tplc="D3BED0A2">
      <w:start w:val="1"/>
      <w:numFmt w:val="decimal"/>
      <w:lvlText w:val="%3."/>
      <w:lvlJc w:val="left"/>
      <w:pPr>
        <w:ind w:left="3600" w:hanging="360"/>
      </w:pPr>
      <w:rPr>
        <w:rFonts w:hint="default"/>
      </w:r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 w15:restartNumberingAfterBreak="0">
    <w:nsid w:val="188853A7"/>
    <w:multiLevelType w:val="hybridMultilevel"/>
    <w:tmpl w:val="A6E2CA0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B7606F"/>
    <w:multiLevelType w:val="hybridMultilevel"/>
    <w:tmpl w:val="BDACE5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817AD"/>
    <w:multiLevelType w:val="hybridMultilevel"/>
    <w:tmpl w:val="1FA69060"/>
    <w:lvl w:ilvl="0" w:tplc="04090001">
      <w:start w:val="1"/>
      <w:numFmt w:val="bullet"/>
      <w:lvlText w:val=""/>
      <w:lvlJc w:val="left"/>
      <w:pPr>
        <w:ind w:left="2070" w:hanging="360"/>
      </w:pPr>
      <w:rPr>
        <w:rFonts w:ascii="Symbol" w:hAnsi="Symbol" w:hint="default"/>
      </w:rPr>
    </w:lvl>
    <w:lvl w:ilvl="1" w:tplc="04090003">
      <w:start w:val="1"/>
      <w:numFmt w:val="bullet"/>
      <w:lvlText w:val="o"/>
      <w:lvlJc w:val="left"/>
      <w:pPr>
        <w:ind w:left="1350" w:hanging="360"/>
      </w:pPr>
      <w:rPr>
        <w:rFonts w:ascii="Courier New" w:hAnsi="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 w15:restartNumberingAfterBreak="0">
    <w:nsid w:val="2ED00F3B"/>
    <w:multiLevelType w:val="multilevel"/>
    <w:tmpl w:val="0E32D952"/>
    <w:styleLink w:val="CurrentList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3" w15:restartNumberingAfterBreak="0">
    <w:nsid w:val="32E115BE"/>
    <w:multiLevelType w:val="hybridMultilevel"/>
    <w:tmpl w:val="D0C6B78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66C176F"/>
    <w:multiLevelType w:val="hybridMultilevel"/>
    <w:tmpl w:val="39B403B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B1A1143"/>
    <w:multiLevelType w:val="hybridMultilevel"/>
    <w:tmpl w:val="CF8475F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 w15:restartNumberingAfterBreak="0">
    <w:nsid w:val="4C3A11B2"/>
    <w:multiLevelType w:val="hybridMultilevel"/>
    <w:tmpl w:val="0CC68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E42C4E"/>
    <w:multiLevelType w:val="multilevel"/>
    <w:tmpl w:val="ED9C07B6"/>
    <w:lvl w:ilvl="0">
      <w:start w:val="2"/>
      <w:numFmt w:val="decimal"/>
      <w:lvlText w:val="%1"/>
      <w:lvlJc w:val="left"/>
      <w:pPr>
        <w:ind w:left="580" w:hanging="580"/>
      </w:pPr>
      <w:rPr>
        <w:rFonts w:hint="default"/>
      </w:rPr>
    </w:lvl>
    <w:lvl w:ilvl="1">
      <w:start w:val="1"/>
      <w:numFmt w:val="decimal"/>
      <w:lvlText w:val="%1.%2"/>
      <w:lvlJc w:val="left"/>
      <w:pPr>
        <w:ind w:left="700" w:hanging="58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1800" w:hanging="108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18" w15:restartNumberingAfterBreak="0">
    <w:nsid w:val="642407B1"/>
    <w:multiLevelType w:val="multilevel"/>
    <w:tmpl w:val="7F6A7D1C"/>
    <w:lvl w:ilvl="0">
      <w:start w:val="1"/>
      <w:numFmt w:val="decimal"/>
      <w:lvlText w:val="%1"/>
      <w:lvlJc w:val="left"/>
      <w:pPr>
        <w:ind w:left="480" w:hanging="480"/>
      </w:pPr>
      <w:rPr>
        <w:rFonts w:hint="default"/>
      </w:rPr>
    </w:lvl>
    <w:lvl w:ilvl="1">
      <w:start w:val="1"/>
      <w:numFmt w:val="decimal"/>
      <w:lvlText w:val="%1.%2"/>
      <w:lvlJc w:val="left"/>
      <w:pPr>
        <w:ind w:left="732" w:hanging="480"/>
      </w:pPr>
      <w:rPr>
        <w:rFonts w:hint="default"/>
      </w:rPr>
    </w:lvl>
    <w:lvl w:ilvl="2">
      <w:start w:val="1"/>
      <w:numFmt w:val="decimal"/>
      <w:lvlText w:val="%1.%2.%3"/>
      <w:lvlJc w:val="left"/>
      <w:pPr>
        <w:ind w:left="1224" w:hanging="720"/>
      </w:pPr>
      <w:rPr>
        <w:rFonts w:hint="default"/>
      </w:rPr>
    </w:lvl>
    <w:lvl w:ilvl="3">
      <w:start w:val="1"/>
      <w:numFmt w:val="decimal"/>
      <w:lvlText w:val="%1.%2.%3.%4"/>
      <w:lvlJc w:val="left"/>
      <w:pPr>
        <w:ind w:left="1476" w:hanging="720"/>
      </w:pPr>
      <w:rPr>
        <w:rFonts w:hint="default"/>
      </w:rPr>
    </w:lvl>
    <w:lvl w:ilvl="4">
      <w:start w:val="1"/>
      <w:numFmt w:val="decimal"/>
      <w:lvlText w:val="%1.%2.%3.%4.%5"/>
      <w:lvlJc w:val="left"/>
      <w:pPr>
        <w:ind w:left="2088" w:hanging="1080"/>
      </w:pPr>
      <w:rPr>
        <w:rFonts w:hint="default"/>
      </w:rPr>
    </w:lvl>
    <w:lvl w:ilvl="5">
      <w:start w:val="1"/>
      <w:numFmt w:val="decimal"/>
      <w:lvlText w:val="%1.%2.%3.%4.%5.%6"/>
      <w:lvlJc w:val="left"/>
      <w:pPr>
        <w:ind w:left="2340" w:hanging="1080"/>
      </w:pPr>
      <w:rPr>
        <w:rFonts w:hint="default"/>
      </w:rPr>
    </w:lvl>
    <w:lvl w:ilvl="6">
      <w:start w:val="1"/>
      <w:numFmt w:val="decimal"/>
      <w:lvlText w:val="%1.%2.%3.%4.%5.%6.%7"/>
      <w:lvlJc w:val="left"/>
      <w:pPr>
        <w:ind w:left="2592" w:hanging="1080"/>
      </w:pPr>
      <w:rPr>
        <w:rFonts w:hint="default"/>
      </w:rPr>
    </w:lvl>
    <w:lvl w:ilvl="7">
      <w:start w:val="1"/>
      <w:numFmt w:val="decimal"/>
      <w:lvlText w:val="%1.%2.%3.%4.%5.%6.%7.%8"/>
      <w:lvlJc w:val="left"/>
      <w:pPr>
        <w:ind w:left="3204" w:hanging="1440"/>
      </w:pPr>
      <w:rPr>
        <w:rFonts w:hint="default"/>
      </w:rPr>
    </w:lvl>
    <w:lvl w:ilvl="8">
      <w:start w:val="1"/>
      <w:numFmt w:val="decimal"/>
      <w:lvlText w:val="%1.%2.%3.%4.%5.%6.%7.%8.%9"/>
      <w:lvlJc w:val="left"/>
      <w:pPr>
        <w:ind w:left="3456" w:hanging="1440"/>
      </w:pPr>
      <w:rPr>
        <w:rFonts w:hint="default"/>
      </w:rPr>
    </w:lvl>
  </w:abstractNum>
  <w:abstractNum w:abstractNumId="19" w15:restartNumberingAfterBreak="0">
    <w:nsid w:val="6C170EA7"/>
    <w:multiLevelType w:val="hybridMultilevel"/>
    <w:tmpl w:val="B582BBE8"/>
    <w:lvl w:ilvl="0" w:tplc="04090001">
      <w:start w:val="1"/>
      <w:numFmt w:val="bullet"/>
      <w:lvlText w:val=""/>
      <w:lvlJc w:val="left"/>
      <w:pPr>
        <w:ind w:left="2160" w:hanging="360"/>
      </w:pPr>
      <w:rPr>
        <w:rFonts w:ascii="Symbol" w:hAnsi="Symbol" w:hint="default"/>
      </w:rPr>
    </w:lvl>
    <w:lvl w:ilvl="1" w:tplc="638EBCD8">
      <w:start w:val="1"/>
      <w:numFmt w:val="bullet"/>
      <w:lvlText w:val="o"/>
      <w:lvlJc w:val="left"/>
      <w:pPr>
        <w:ind w:left="2880" w:hanging="360"/>
      </w:pPr>
      <w:rPr>
        <w:rFonts w:ascii="Courier New" w:hAnsi="Courier New" w:cs="Courier New" w:hint="default"/>
        <w:lang w:bidi="th-TH"/>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1230C18"/>
    <w:multiLevelType w:val="multilevel"/>
    <w:tmpl w:val="3F12FF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lang w:bidi="th-TH"/>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6CF39BD"/>
    <w:multiLevelType w:val="hybridMultilevel"/>
    <w:tmpl w:val="9FAAE7E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B246E1F"/>
    <w:multiLevelType w:val="multilevel"/>
    <w:tmpl w:val="C8AE35BA"/>
    <w:lvl w:ilvl="0">
      <w:start w:val="2"/>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C0759E4"/>
    <w:multiLevelType w:val="multilevel"/>
    <w:tmpl w:val="9B0205CC"/>
    <w:lvl w:ilvl="0">
      <w:start w:val="2"/>
      <w:numFmt w:val="decimal"/>
      <w:lvlText w:val="%1"/>
      <w:lvlJc w:val="left"/>
      <w:pPr>
        <w:ind w:left="580" w:hanging="580"/>
      </w:pPr>
      <w:rPr>
        <w:rFonts w:hint="default"/>
      </w:rPr>
    </w:lvl>
    <w:lvl w:ilvl="1">
      <w:start w:val="3"/>
      <w:numFmt w:val="decimal"/>
      <w:lvlText w:val="%1.%2"/>
      <w:lvlJc w:val="left"/>
      <w:pPr>
        <w:ind w:left="700" w:hanging="580"/>
      </w:pPr>
      <w:rPr>
        <w:rFonts w:hint="default"/>
      </w:rPr>
    </w:lvl>
    <w:lvl w:ilvl="2">
      <w:start w:val="1"/>
      <w:numFmt w:val="decimal"/>
      <w:lvlText w:val="%1.%2.%3"/>
      <w:lvlJc w:val="left"/>
      <w:pPr>
        <w:ind w:left="960" w:hanging="720"/>
      </w:pPr>
      <w:rPr>
        <w:rFonts w:hint="default"/>
      </w:rPr>
    </w:lvl>
    <w:lvl w:ilvl="3">
      <w:start w:val="2"/>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1800" w:hanging="108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24" w15:restartNumberingAfterBreak="0">
    <w:nsid w:val="7D655044"/>
    <w:multiLevelType w:val="multilevel"/>
    <w:tmpl w:val="2B5CBF42"/>
    <w:lvl w:ilvl="0">
      <w:start w:val="2"/>
      <w:numFmt w:val="decimal"/>
      <w:lvlText w:val="%1"/>
      <w:lvlJc w:val="left"/>
      <w:pPr>
        <w:ind w:left="580" w:hanging="580"/>
      </w:pPr>
      <w:rPr>
        <w:rFonts w:hint="default"/>
      </w:rPr>
    </w:lvl>
    <w:lvl w:ilvl="1">
      <w:start w:val="1"/>
      <w:numFmt w:val="decimal"/>
      <w:lvlText w:val="%1.%2"/>
      <w:lvlJc w:val="left"/>
      <w:pPr>
        <w:ind w:left="880" w:hanging="580"/>
      </w:pPr>
      <w:rPr>
        <w:rFonts w:hint="default"/>
      </w:rPr>
    </w:lvl>
    <w:lvl w:ilvl="2">
      <w:start w:val="2"/>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3840" w:hanging="1440"/>
      </w:pPr>
      <w:rPr>
        <w:rFonts w:hint="default"/>
      </w:rPr>
    </w:lvl>
  </w:abstractNum>
  <w:num w:numId="1">
    <w:abstractNumId w:val="5"/>
  </w:num>
  <w:num w:numId="2">
    <w:abstractNumId w:val="18"/>
  </w:num>
  <w:num w:numId="3">
    <w:abstractNumId w:val="0"/>
  </w:num>
  <w:num w:numId="4">
    <w:abstractNumId w:val="15"/>
  </w:num>
  <w:num w:numId="5">
    <w:abstractNumId w:val="10"/>
  </w:num>
  <w:num w:numId="6">
    <w:abstractNumId w:val="14"/>
  </w:num>
  <w:num w:numId="7">
    <w:abstractNumId w:val="4"/>
  </w:num>
  <w:num w:numId="8">
    <w:abstractNumId w:val="19"/>
  </w:num>
  <w:num w:numId="9">
    <w:abstractNumId w:val="17"/>
  </w:num>
  <w:num w:numId="10">
    <w:abstractNumId w:val="24"/>
  </w:num>
  <w:num w:numId="11">
    <w:abstractNumId w:val="8"/>
  </w:num>
  <w:num w:numId="12">
    <w:abstractNumId w:val="12"/>
  </w:num>
  <w:num w:numId="13">
    <w:abstractNumId w:val="2"/>
  </w:num>
  <w:num w:numId="14">
    <w:abstractNumId w:val="21"/>
  </w:num>
  <w:num w:numId="15">
    <w:abstractNumId w:val="1"/>
  </w:num>
  <w:num w:numId="16">
    <w:abstractNumId w:val="23"/>
  </w:num>
  <w:num w:numId="17">
    <w:abstractNumId w:val="11"/>
  </w:num>
  <w:num w:numId="18">
    <w:abstractNumId w:val="9"/>
  </w:num>
  <w:num w:numId="19">
    <w:abstractNumId w:val="16"/>
  </w:num>
  <w:num w:numId="20">
    <w:abstractNumId w:val="13"/>
  </w:num>
  <w:num w:numId="21">
    <w:abstractNumId w:val="22"/>
  </w:num>
  <w:num w:numId="22">
    <w:abstractNumId w:val="3"/>
  </w:num>
  <w:num w:numId="23">
    <w:abstractNumId w:val="7"/>
  </w:num>
  <w:num w:numId="24">
    <w:abstractNumId w:val="20"/>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97"/>
    <w:rsid w:val="00001509"/>
    <w:rsid w:val="00002218"/>
    <w:rsid w:val="000030C4"/>
    <w:rsid w:val="00004FE5"/>
    <w:rsid w:val="00007B19"/>
    <w:rsid w:val="00007C74"/>
    <w:rsid w:val="0001416D"/>
    <w:rsid w:val="00014B1E"/>
    <w:rsid w:val="00015756"/>
    <w:rsid w:val="000158B0"/>
    <w:rsid w:val="00016558"/>
    <w:rsid w:val="00017816"/>
    <w:rsid w:val="00017FF9"/>
    <w:rsid w:val="00023C47"/>
    <w:rsid w:val="00023F48"/>
    <w:rsid w:val="00026511"/>
    <w:rsid w:val="000275F8"/>
    <w:rsid w:val="00033193"/>
    <w:rsid w:val="00033921"/>
    <w:rsid w:val="00033F2F"/>
    <w:rsid w:val="000369CD"/>
    <w:rsid w:val="00037D17"/>
    <w:rsid w:val="000441B7"/>
    <w:rsid w:val="00052EA7"/>
    <w:rsid w:val="000533F1"/>
    <w:rsid w:val="00053824"/>
    <w:rsid w:val="00055052"/>
    <w:rsid w:val="00056DAA"/>
    <w:rsid w:val="00057FE7"/>
    <w:rsid w:val="000602B4"/>
    <w:rsid w:val="00060993"/>
    <w:rsid w:val="00062818"/>
    <w:rsid w:val="00065764"/>
    <w:rsid w:val="0006609E"/>
    <w:rsid w:val="00070C09"/>
    <w:rsid w:val="000712FB"/>
    <w:rsid w:val="00074C4C"/>
    <w:rsid w:val="00074EC2"/>
    <w:rsid w:val="0008329C"/>
    <w:rsid w:val="00085100"/>
    <w:rsid w:val="0009029A"/>
    <w:rsid w:val="000913AC"/>
    <w:rsid w:val="00092DEA"/>
    <w:rsid w:val="00092F27"/>
    <w:rsid w:val="00094ABF"/>
    <w:rsid w:val="00096A08"/>
    <w:rsid w:val="00096C86"/>
    <w:rsid w:val="000A1194"/>
    <w:rsid w:val="000A2220"/>
    <w:rsid w:val="000A394A"/>
    <w:rsid w:val="000B01B4"/>
    <w:rsid w:val="000B1700"/>
    <w:rsid w:val="000B4638"/>
    <w:rsid w:val="000C1241"/>
    <w:rsid w:val="000C4BD2"/>
    <w:rsid w:val="000C57A6"/>
    <w:rsid w:val="000C5BD3"/>
    <w:rsid w:val="000C5C10"/>
    <w:rsid w:val="000C5F9A"/>
    <w:rsid w:val="000C6F5C"/>
    <w:rsid w:val="000C7850"/>
    <w:rsid w:val="000D0FEE"/>
    <w:rsid w:val="000D1CFC"/>
    <w:rsid w:val="000D1D0A"/>
    <w:rsid w:val="000D3949"/>
    <w:rsid w:val="000D7FEB"/>
    <w:rsid w:val="000E0294"/>
    <w:rsid w:val="000E1A37"/>
    <w:rsid w:val="000E2A56"/>
    <w:rsid w:val="000E2E8A"/>
    <w:rsid w:val="000E3A08"/>
    <w:rsid w:val="000E5820"/>
    <w:rsid w:val="000F0D9D"/>
    <w:rsid w:val="000F18AD"/>
    <w:rsid w:val="000F22DB"/>
    <w:rsid w:val="000F4258"/>
    <w:rsid w:val="000F5EBC"/>
    <w:rsid w:val="000F5F00"/>
    <w:rsid w:val="000F6000"/>
    <w:rsid w:val="000F76BA"/>
    <w:rsid w:val="000F7B8D"/>
    <w:rsid w:val="001015D9"/>
    <w:rsid w:val="00101ACB"/>
    <w:rsid w:val="00105FE6"/>
    <w:rsid w:val="001106AD"/>
    <w:rsid w:val="00110BB7"/>
    <w:rsid w:val="001139FA"/>
    <w:rsid w:val="001172C7"/>
    <w:rsid w:val="00117C54"/>
    <w:rsid w:val="00120380"/>
    <w:rsid w:val="00124114"/>
    <w:rsid w:val="0012493A"/>
    <w:rsid w:val="00126203"/>
    <w:rsid w:val="001270E1"/>
    <w:rsid w:val="00131468"/>
    <w:rsid w:val="00133210"/>
    <w:rsid w:val="001400B7"/>
    <w:rsid w:val="00140920"/>
    <w:rsid w:val="00140AE4"/>
    <w:rsid w:val="00142A0C"/>
    <w:rsid w:val="001434C0"/>
    <w:rsid w:val="0014644A"/>
    <w:rsid w:val="0015368B"/>
    <w:rsid w:val="00153884"/>
    <w:rsid w:val="00167BAD"/>
    <w:rsid w:val="0017100F"/>
    <w:rsid w:val="001725DF"/>
    <w:rsid w:val="00172D3B"/>
    <w:rsid w:val="00176B35"/>
    <w:rsid w:val="001774E9"/>
    <w:rsid w:val="0018218B"/>
    <w:rsid w:val="00182B0C"/>
    <w:rsid w:val="00183AB9"/>
    <w:rsid w:val="001851E7"/>
    <w:rsid w:val="0018651C"/>
    <w:rsid w:val="00193B18"/>
    <w:rsid w:val="00194ED6"/>
    <w:rsid w:val="00195FC2"/>
    <w:rsid w:val="0019730E"/>
    <w:rsid w:val="00197D6B"/>
    <w:rsid w:val="001A0F11"/>
    <w:rsid w:val="001A130E"/>
    <w:rsid w:val="001A1E76"/>
    <w:rsid w:val="001A46BB"/>
    <w:rsid w:val="001A505D"/>
    <w:rsid w:val="001A5267"/>
    <w:rsid w:val="001A76F5"/>
    <w:rsid w:val="001B05BA"/>
    <w:rsid w:val="001B087F"/>
    <w:rsid w:val="001B1158"/>
    <w:rsid w:val="001B1A1D"/>
    <w:rsid w:val="001B282D"/>
    <w:rsid w:val="001B3254"/>
    <w:rsid w:val="001B3859"/>
    <w:rsid w:val="001B4017"/>
    <w:rsid w:val="001B49B9"/>
    <w:rsid w:val="001C0F72"/>
    <w:rsid w:val="001C1870"/>
    <w:rsid w:val="001C2034"/>
    <w:rsid w:val="001C2C41"/>
    <w:rsid w:val="001C34FD"/>
    <w:rsid w:val="001C3D1E"/>
    <w:rsid w:val="001C4F5E"/>
    <w:rsid w:val="001C5559"/>
    <w:rsid w:val="001C5EF3"/>
    <w:rsid w:val="001C5F90"/>
    <w:rsid w:val="001C79DD"/>
    <w:rsid w:val="001D32E5"/>
    <w:rsid w:val="001D4C52"/>
    <w:rsid w:val="001D5839"/>
    <w:rsid w:val="001D5BC4"/>
    <w:rsid w:val="001D5E80"/>
    <w:rsid w:val="001D7201"/>
    <w:rsid w:val="001D7239"/>
    <w:rsid w:val="001E2328"/>
    <w:rsid w:val="001E4896"/>
    <w:rsid w:val="001E7978"/>
    <w:rsid w:val="001F1677"/>
    <w:rsid w:val="001F3BE6"/>
    <w:rsid w:val="001F597D"/>
    <w:rsid w:val="001F7AAC"/>
    <w:rsid w:val="00201468"/>
    <w:rsid w:val="00203B7A"/>
    <w:rsid w:val="00204142"/>
    <w:rsid w:val="002122DE"/>
    <w:rsid w:val="00212EA4"/>
    <w:rsid w:val="00213528"/>
    <w:rsid w:val="00213E95"/>
    <w:rsid w:val="00215D5D"/>
    <w:rsid w:val="00217771"/>
    <w:rsid w:val="002178CB"/>
    <w:rsid w:val="00217C4B"/>
    <w:rsid w:val="0022015E"/>
    <w:rsid w:val="002221EF"/>
    <w:rsid w:val="00226581"/>
    <w:rsid w:val="00227275"/>
    <w:rsid w:val="00233B5F"/>
    <w:rsid w:val="00234804"/>
    <w:rsid w:val="00234F58"/>
    <w:rsid w:val="002351B1"/>
    <w:rsid w:val="002427B4"/>
    <w:rsid w:val="00242A00"/>
    <w:rsid w:val="002435E2"/>
    <w:rsid w:val="002447FE"/>
    <w:rsid w:val="00244BF3"/>
    <w:rsid w:val="00251EBE"/>
    <w:rsid w:val="00252715"/>
    <w:rsid w:val="00253585"/>
    <w:rsid w:val="002570A5"/>
    <w:rsid w:val="00257128"/>
    <w:rsid w:val="00260C23"/>
    <w:rsid w:val="00262557"/>
    <w:rsid w:val="0026264E"/>
    <w:rsid w:val="00264E51"/>
    <w:rsid w:val="002667CF"/>
    <w:rsid w:val="002675DA"/>
    <w:rsid w:val="00267E01"/>
    <w:rsid w:val="00270253"/>
    <w:rsid w:val="00273ED9"/>
    <w:rsid w:val="0027452B"/>
    <w:rsid w:val="00277451"/>
    <w:rsid w:val="00281262"/>
    <w:rsid w:val="00282720"/>
    <w:rsid w:val="00283524"/>
    <w:rsid w:val="00283748"/>
    <w:rsid w:val="00284821"/>
    <w:rsid w:val="002851C3"/>
    <w:rsid w:val="00285A4C"/>
    <w:rsid w:val="00286C88"/>
    <w:rsid w:val="00286EEE"/>
    <w:rsid w:val="0028787D"/>
    <w:rsid w:val="0028792F"/>
    <w:rsid w:val="00290DEF"/>
    <w:rsid w:val="0029621E"/>
    <w:rsid w:val="00296E4D"/>
    <w:rsid w:val="00297EE2"/>
    <w:rsid w:val="00297F6F"/>
    <w:rsid w:val="002A014E"/>
    <w:rsid w:val="002A163C"/>
    <w:rsid w:val="002A37DA"/>
    <w:rsid w:val="002A3B38"/>
    <w:rsid w:val="002A4CB3"/>
    <w:rsid w:val="002A5D70"/>
    <w:rsid w:val="002A6627"/>
    <w:rsid w:val="002B130D"/>
    <w:rsid w:val="002B1624"/>
    <w:rsid w:val="002B2DD5"/>
    <w:rsid w:val="002B4C5A"/>
    <w:rsid w:val="002B71E2"/>
    <w:rsid w:val="002B7C2E"/>
    <w:rsid w:val="002C3358"/>
    <w:rsid w:val="002C518A"/>
    <w:rsid w:val="002D0533"/>
    <w:rsid w:val="002D1D10"/>
    <w:rsid w:val="002D1D25"/>
    <w:rsid w:val="002D27DA"/>
    <w:rsid w:val="002D2AC1"/>
    <w:rsid w:val="002D3D09"/>
    <w:rsid w:val="002D3F92"/>
    <w:rsid w:val="002D40EA"/>
    <w:rsid w:val="002D4894"/>
    <w:rsid w:val="002E0D07"/>
    <w:rsid w:val="002E26A5"/>
    <w:rsid w:val="002E2A7B"/>
    <w:rsid w:val="002E59DD"/>
    <w:rsid w:val="002E7BAE"/>
    <w:rsid w:val="002F027C"/>
    <w:rsid w:val="002F0BE3"/>
    <w:rsid w:val="002F24F8"/>
    <w:rsid w:val="002F2B1F"/>
    <w:rsid w:val="002F4469"/>
    <w:rsid w:val="002F5FD5"/>
    <w:rsid w:val="00302876"/>
    <w:rsid w:val="00303DA8"/>
    <w:rsid w:val="00304931"/>
    <w:rsid w:val="00306B01"/>
    <w:rsid w:val="00306DA2"/>
    <w:rsid w:val="00307EFD"/>
    <w:rsid w:val="00311134"/>
    <w:rsid w:val="0031387B"/>
    <w:rsid w:val="00315956"/>
    <w:rsid w:val="00316611"/>
    <w:rsid w:val="00321BBF"/>
    <w:rsid w:val="003222EB"/>
    <w:rsid w:val="0032468E"/>
    <w:rsid w:val="003248E3"/>
    <w:rsid w:val="00325FB5"/>
    <w:rsid w:val="00326DB1"/>
    <w:rsid w:val="00327589"/>
    <w:rsid w:val="003346E0"/>
    <w:rsid w:val="003363E2"/>
    <w:rsid w:val="0033725A"/>
    <w:rsid w:val="00342137"/>
    <w:rsid w:val="00342204"/>
    <w:rsid w:val="00342A57"/>
    <w:rsid w:val="00342CB6"/>
    <w:rsid w:val="00344F4A"/>
    <w:rsid w:val="00347B3F"/>
    <w:rsid w:val="003509A5"/>
    <w:rsid w:val="00351FB0"/>
    <w:rsid w:val="0035456B"/>
    <w:rsid w:val="00356BAE"/>
    <w:rsid w:val="00361482"/>
    <w:rsid w:val="00362ACE"/>
    <w:rsid w:val="00362AF6"/>
    <w:rsid w:val="003657B3"/>
    <w:rsid w:val="00365835"/>
    <w:rsid w:val="00365A00"/>
    <w:rsid w:val="00365E6B"/>
    <w:rsid w:val="003723B4"/>
    <w:rsid w:val="0037396A"/>
    <w:rsid w:val="00374AE8"/>
    <w:rsid w:val="0037736C"/>
    <w:rsid w:val="00377565"/>
    <w:rsid w:val="00380A11"/>
    <w:rsid w:val="0038552C"/>
    <w:rsid w:val="003856F2"/>
    <w:rsid w:val="00385F4A"/>
    <w:rsid w:val="003919D8"/>
    <w:rsid w:val="00392A3F"/>
    <w:rsid w:val="00393671"/>
    <w:rsid w:val="00394BDA"/>
    <w:rsid w:val="00394D14"/>
    <w:rsid w:val="0039594A"/>
    <w:rsid w:val="003A0732"/>
    <w:rsid w:val="003A1BD2"/>
    <w:rsid w:val="003A28BD"/>
    <w:rsid w:val="003A3101"/>
    <w:rsid w:val="003A32E5"/>
    <w:rsid w:val="003A3888"/>
    <w:rsid w:val="003A3C5E"/>
    <w:rsid w:val="003A415D"/>
    <w:rsid w:val="003A45A7"/>
    <w:rsid w:val="003A4BB7"/>
    <w:rsid w:val="003B0171"/>
    <w:rsid w:val="003B10FB"/>
    <w:rsid w:val="003B1AD1"/>
    <w:rsid w:val="003B2660"/>
    <w:rsid w:val="003B41F8"/>
    <w:rsid w:val="003B497A"/>
    <w:rsid w:val="003B6104"/>
    <w:rsid w:val="003C0A64"/>
    <w:rsid w:val="003C0C92"/>
    <w:rsid w:val="003C41D3"/>
    <w:rsid w:val="003C529F"/>
    <w:rsid w:val="003C6011"/>
    <w:rsid w:val="003C6460"/>
    <w:rsid w:val="003C6A68"/>
    <w:rsid w:val="003D24FE"/>
    <w:rsid w:val="003D25E8"/>
    <w:rsid w:val="003D57C5"/>
    <w:rsid w:val="003E21AC"/>
    <w:rsid w:val="003E3A93"/>
    <w:rsid w:val="003E4A8C"/>
    <w:rsid w:val="003E7071"/>
    <w:rsid w:val="003F0045"/>
    <w:rsid w:val="003F021F"/>
    <w:rsid w:val="003F1BB0"/>
    <w:rsid w:val="003F29F4"/>
    <w:rsid w:val="003F469B"/>
    <w:rsid w:val="003F55CF"/>
    <w:rsid w:val="004051C6"/>
    <w:rsid w:val="0040619D"/>
    <w:rsid w:val="00411D8F"/>
    <w:rsid w:val="00411E91"/>
    <w:rsid w:val="004122DD"/>
    <w:rsid w:val="0041792B"/>
    <w:rsid w:val="00421320"/>
    <w:rsid w:val="004235A6"/>
    <w:rsid w:val="00423CF9"/>
    <w:rsid w:val="00424202"/>
    <w:rsid w:val="00425C12"/>
    <w:rsid w:val="00427195"/>
    <w:rsid w:val="004302D6"/>
    <w:rsid w:val="00431710"/>
    <w:rsid w:val="00437CDB"/>
    <w:rsid w:val="00441415"/>
    <w:rsid w:val="00441947"/>
    <w:rsid w:val="0044496C"/>
    <w:rsid w:val="00446651"/>
    <w:rsid w:val="00446A59"/>
    <w:rsid w:val="00447096"/>
    <w:rsid w:val="00450D63"/>
    <w:rsid w:val="00454663"/>
    <w:rsid w:val="00454E62"/>
    <w:rsid w:val="00455DFF"/>
    <w:rsid w:val="004563A7"/>
    <w:rsid w:val="00460089"/>
    <w:rsid w:val="00461100"/>
    <w:rsid w:val="00461CD7"/>
    <w:rsid w:val="00465446"/>
    <w:rsid w:val="00465EBE"/>
    <w:rsid w:val="00470734"/>
    <w:rsid w:val="00471F16"/>
    <w:rsid w:val="00473456"/>
    <w:rsid w:val="00473FE9"/>
    <w:rsid w:val="00477BA2"/>
    <w:rsid w:val="00480D39"/>
    <w:rsid w:val="0048118B"/>
    <w:rsid w:val="004834F0"/>
    <w:rsid w:val="00483F41"/>
    <w:rsid w:val="00486C17"/>
    <w:rsid w:val="00487D1A"/>
    <w:rsid w:val="00492C48"/>
    <w:rsid w:val="00494BFF"/>
    <w:rsid w:val="00497370"/>
    <w:rsid w:val="004977E5"/>
    <w:rsid w:val="004A0A73"/>
    <w:rsid w:val="004A2ED8"/>
    <w:rsid w:val="004A673E"/>
    <w:rsid w:val="004B0A7B"/>
    <w:rsid w:val="004B0DA5"/>
    <w:rsid w:val="004C0213"/>
    <w:rsid w:val="004C083C"/>
    <w:rsid w:val="004C1E15"/>
    <w:rsid w:val="004C21E4"/>
    <w:rsid w:val="004C3266"/>
    <w:rsid w:val="004C61DD"/>
    <w:rsid w:val="004D1343"/>
    <w:rsid w:val="004D186E"/>
    <w:rsid w:val="004D1D12"/>
    <w:rsid w:val="004D370D"/>
    <w:rsid w:val="004D53FA"/>
    <w:rsid w:val="004E45F8"/>
    <w:rsid w:val="004E6DF4"/>
    <w:rsid w:val="004E7D87"/>
    <w:rsid w:val="004F11CC"/>
    <w:rsid w:val="004F15F4"/>
    <w:rsid w:val="004F3652"/>
    <w:rsid w:val="004F37B5"/>
    <w:rsid w:val="004F57EE"/>
    <w:rsid w:val="004F5F9D"/>
    <w:rsid w:val="0050238F"/>
    <w:rsid w:val="00503223"/>
    <w:rsid w:val="00505662"/>
    <w:rsid w:val="00505BE3"/>
    <w:rsid w:val="00507920"/>
    <w:rsid w:val="005135ED"/>
    <w:rsid w:val="0051577D"/>
    <w:rsid w:val="00515B1B"/>
    <w:rsid w:val="005166B0"/>
    <w:rsid w:val="005168CD"/>
    <w:rsid w:val="00516C25"/>
    <w:rsid w:val="00517766"/>
    <w:rsid w:val="005208D7"/>
    <w:rsid w:val="0052395D"/>
    <w:rsid w:val="0052480A"/>
    <w:rsid w:val="00525C6F"/>
    <w:rsid w:val="00526C38"/>
    <w:rsid w:val="00526CCF"/>
    <w:rsid w:val="00527692"/>
    <w:rsid w:val="005277B2"/>
    <w:rsid w:val="00533715"/>
    <w:rsid w:val="00533ADD"/>
    <w:rsid w:val="00535564"/>
    <w:rsid w:val="00535732"/>
    <w:rsid w:val="005361DD"/>
    <w:rsid w:val="00540626"/>
    <w:rsid w:val="0054098A"/>
    <w:rsid w:val="00540AAF"/>
    <w:rsid w:val="005431FF"/>
    <w:rsid w:val="005466E2"/>
    <w:rsid w:val="00551FAB"/>
    <w:rsid w:val="0055604D"/>
    <w:rsid w:val="0055618C"/>
    <w:rsid w:val="0055710B"/>
    <w:rsid w:val="00557822"/>
    <w:rsid w:val="00557CD3"/>
    <w:rsid w:val="00561EB0"/>
    <w:rsid w:val="00563DF6"/>
    <w:rsid w:val="00565601"/>
    <w:rsid w:val="00566019"/>
    <w:rsid w:val="005672E6"/>
    <w:rsid w:val="00570AD5"/>
    <w:rsid w:val="00572588"/>
    <w:rsid w:val="00573A3B"/>
    <w:rsid w:val="0057581C"/>
    <w:rsid w:val="0058054D"/>
    <w:rsid w:val="00580C8B"/>
    <w:rsid w:val="00585A40"/>
    <w:rsid w:val="00585E6E"/>
    <w:rsid w:val="00590D9C"/>
    <w:rsid w:val="005916F2"/>
    <w:rsid w:val="00591931"/>
    <w:rsid w:val="00591951"/>
    <w:rsid w:val="00591CFD"/>
    <w:rsid w:val="00591FFE"/>
    <w:rsid w:val="00593BD7"/>
    <w:rsid w:val="00596BE9"/>
    <w:rsid w:val="005A15A4"/>
    <w:rsid w:val="005A17F7"/>
    <w:rsid w:val="005A2341"/>
    <w:rsid w:val="005A2EB1"/>
    <w:rsid w:val="005A39FF"/>
    <w:rsid w:val="005B1DC9"/>
    <w:rsid w:val="005B50AD"/>
    <w:rsid w:val="005B6FED"/>
    <w:rsid w:val="005C0548"/>
    <w:rsid w:val="005C10B1"/>
    <w:rsid w:val="005C19A0"/>
    <w:rsid w:val="005C2B20"/>
    <w:rsid w:val="005C32E5"/>
    <w:rsid w:val="005C395B"/>
    <w:rsid w:val="005C3A91"/>
    <w:rsid w:val="005C5061"/>
    <w:rsid w:val="005C5577"/>
    <w:rsid w:val="005D06B3"/>
    <w:rsid w:val="005D0983"/>
    <w:rsid w:val="005D213F"/>
    <w:rsid w:val="005D2F6E"/>
    <w:rsid w:val="005D3A2A"/>
    <w:rsid w:val="005D61BB"/>
    <w:rsid w:val="005D6A80"/>
    <w:rsid w:val="005D75E6"/>
    <w:rsid w:val="005D7B36"/>
    <w:rsid w:val="005E0DD0"/>
    <w:rsid w:val="005E15B2"/>
    <w:rsid w:val="005E1CE7"/>
    <w:rsid w:val="005E33BB"/>
    <w:rsid w:val="005E3A93"/>
    <w:rsid w:val="005E43EB"/>
    <w:rsid w:val="005E4723"/>
    <w:rsid w:val="005E586C"/>
    <w:rsid w:val="005E73AC"/>
    <w:rsid w:val="005E7BC8"/>
    <w:rsid w:val="005F03AF"/>
    <w:rsid w:val="005F6183"/>
    <w:rsid w:val="005F7EC2"/>
    <w:rsid w:val="006011BD"/>
    <w:rsid w:val="00601475"/>
    <w:rsid w:val="0060254C"/>
    <w:rsid w:val="00606A62"/>
    <w:rsid w:val="00607F31"/>
    <w:rsid w:val="00610278"/>
    <w:rsid w:val="006138F7"/>
    <w:rsid w:val="00614260"/>
    <w:rsid w:val="00615475"/>
    <w:rsid w:val="006247A9"/>
    <w:rsid w:val="00633B6B"/>
    <w:rsid w:val="00634149"/>
    <w:rsid w:val="00634208"/>
    <w:rsid w:val="00634E57"/>
    <w:rsid w:val="00635256"/>
    <w:rsid w:val="006357E6"/>
    <w:rsid w:val="00635923"/>
    <w:rsid w:val="0064039A"/>
    <w:rsid w:val="00640B7D"/>
    <w:rsid w:val="00641477"/>
    <w:rsid w:val="0064155C"/>
    <w:rsid w:val="0064163B"/>
    <w:rsid w:val="00642BFE"/>
    <w:rsid w:val="00643E20"/>
    <w:rsid w:val="006450DF"/>
    <w:rsid w:val="00647F0E"/>
    <w:rsid w:val="006507FD"/>
    <w:rsid w:val="0065123C"/>
    <w:rsid w:val="00652462"/>
    <w:rsid w:val="00652496"/>
    <w:rsid w:val="00654970"/>
    <w:rsid w:val="00654CD8"/>
    <w:rsid w:val="00655C43"/>
    <w:rsid w:val="00656038"/>
    <w:rsid w:val="00657071"/>
    <w:rsid w:val="00660A7C"/>
    <w:rsid w:val="00661983"/>
    <w:rsid w:val="00661E35"/>
    <w:rsid w:val="0066332F"/>
    <w:rsid w:val="00666AD1"/>
    <w:rsid w:val="00671F8E"/>
    <w:rsid w:val="00672D81"/>
    <w:rsid w:val="00675CD0"/>
    <w:rsid w:val="006775F1"/>
    <w:rsid w:val="00680054"/>
    <w:rsid w:val="0068039B"/>
    <w:rsid w:val="00681757"/>
    <w:rsid w:val="00681F1D"/>
    <w:rsid w:val="00686DE7"/>
    <w:rsid w:val="00690AF1"/>
    <w:rsid w:val="00690B46"/>
    <w:rsid w:val="00693BBD"/>
    <w:rsid w:val="00693FC2"/>
    <w:rsid w:val="006948BC"/>
    <w:rsid w:val="006977BD"/>
    <w:rsid w:val="00697F08"/>
    <w:rsid w:val="006A0EE0"/>
    <w:rsid w:val="006A1F94"/>
    <w:rsid w:val="006A637A"/>
    <w:rsid w:val="006B016F"/>
    <w:rsid w:val="006B1A7B"/>
    <w:rsid w:val="006B2232"/>
    <w:rsid w:val="006B29B8"/>
    <w:rsid w:val="006B2B6E"/>
    <w:rsid w:val="006B2C33"/>
    <w:rsid w:val="006B4283"/>
    <w:rsid w:val="006B4512"/>
    <w:rsid w:val="006B5279"/>
    <w:rsid w:val="006B52FB"/>
    <w:rsid w:val="006B5D64"/>
    <w:rsid w:val="006B6FE2"/>
    <w:rsid w:val="006C02BD"/>
    <w:rsid w:val="006C39AD"/>
    <w:rsid w:val="006D1AA3"/>
    <w:rsid w:val="006D29C7"/>
    <w:rsid w:val="006D3BF9"/>
    <w:rsid w:val="006D5282"/>
    <w:rsid w:val="006D5852"/>
    <w:rsid w:val="006D6A08"/>
    <w:rsid w:val="006D7FD5"/>
    <w:rsid w:val="006E448B"/>
    <w:rsid w:val="006F1050"/>
    <w:rsid w:val="006F1725"/>
    <w:rsid w:val="006F40AC"/>
    <w:rsid w:val="006F4B03"/>
    <w:rsid w:val="006F554E"/>
    <w:rsid w:val="006F5A63"/>
    <w:rsid w:val="006F6311"/>
    <w:rsid w:val="00700B6F"/>
    <w:rsid w:val="00700DB2"/>
    <w:rsid w:val="007024EB"/>
    <w:rsid w:val="0070490B"/>
    <w:rsid w:val="007059E9"/>
    <w:rsid w:val="0070643C"/>
    <w:rsid w:val="007102FE"/>
    <w:rsid w:val="007136B0"/>
    <w:rsid w:val="00713E08"/>
    <w:rsid w:val="00714936"/>
    <w:rsid w:val="007168D0"/>
    <w:rsid w:val="00717A8D"/>
    <w:rsid w:val="00721BD7"/>
    <w:rsid w:val="0072315A"/>
    <w:rsid w:val="007238D3"/>
    <w:rsid w:val="0072496A"/>
    <w:rsid w:val="00726DF2"/>
    <w:rsid w:val="00727E3C"/>
    <w:rsid w:val="00730D0B"/>
    <w:rsid w:val="00730FBD"/>
    <w:rsid w:val="007311A2"/>
    <w:rsid w:val="00733937"/>
    <w:rsid w:val="00733C20"/>
    <w:rsid w:val="007358F9"/>
    <w:rsid w:val="007409F8"/>
    <w:rsid w:val="00742F69"/>
    <w:rsid w:val="00743592"/>
    <w:rsid w:val="0075035C"/>
    <w:rsid w:val="00751A3D"/>
    <w:rsid w:val="0075378A"/>
    <w:rsid w:val="00753BE5"/>
    <w:rsid w:val="00755205"/>
    <w:rsid w:val="007630E9"/>
    <w:rsid w:val="007638D1"/>
    <w:rsid w:val="00764558"/>
    <w:rsid w:val="00764C6B"/>
    <w:rsid w:val="00765894"/>
    <w:rsid w:val="00765A0D"/>
    <w:rsid w:val="00766262"/>
    <w:rsid w:val="00766668"/>
    <w:rsid w:val="00766AD1"/>
    <w:rsid w:val="00767900"/>
    <w:rsid w:val="00771024"/>
    <w:rsid w:val="00773095"/>
    <w:rsid w:val="007732A1"/>
    <w:rsid w:val="007750B0"/>
    <w:rsid w:val="007751DF"/>
    <w:rsid w:val="0077525D"/>
    <w:rsid w:val="007768A2"/>
    <w:rsid w:val="00777323"/>
    <w:rsid w:val="00777734"/>
    <w:rsid w:val="007813D9"/>
    <w:rsid w:val="00781957"/>
    <w:rsid w:val="0078727E"/>
    <w:rsid w:val="00790611"/>
    <w:rsid w:val="00793093"/>
    <w:rsid w:val="00795F3C"/>
    <w:rsid w:val="007A0316"/>
    <w:rsid w:val="007A238B"/>
    <w:rsid w:val="007A2C4C"/>
    <w:rsid w:val="007A2CCD"/>
    <w:rsid w:val="007B0871"/>
    <w:rsid w:val="007B1597"/>
    <w:rsid w:val="007B2D30"/>
    <w:rsid w:val="007B2EAD"/>
    <w:rsid w:val="007B5E95"/>
    <w:rsid w:val="007C0B61"/>
    <w:rsid w:val="007C1DF5"/>
    <w:rsid w:val="007C66D2"/>
    <w:rsid w:val="007C6A99"/>
    <w:rsid w:val="007D4A13"/>
    <w:rsid w:val="007D4BF8"/>
    <w:rsid w:val="007D52F5"/>
    <w:rsid w:val="007D6E8E"/>
    <w:rsid w:val="007E0B5A"/>
    <w:rsid w:val="007E3FBA"/>
    <w:rsid w:val="007E4C88"/>
    <w:rsid w:val="007E5EB2"/>
    <w:rsid w:val="007E69EE"/>
    <w:rsid w:val="007E6D1C"/>
    <w:rsid w:val="007E6D35"/>
    <w:rsid w:val="007F15B6"/>
    <w:rsid w:val="007F24F9"/>
    <w:rsid w:val="007F3ACF"/>
    <w:rsid w:val="007F3C0A"/>
    <w:rsid w:val="007F3CD2"/>
    <w:rsid w:val="007F4091"/>
    <w:rsid w:val="007F558B"/>
    <w:rsid w:val="00802345"/>
    <w:rsid w:val="008028D9"/>
    <w:rsid w:val="00802B6A"/>
    <w:rsid w:val="0080328A"/>
    <w:rsid w:val="00803BEB"/>
    <w:rsid w:val="00806766"/>
    <w:rsid w:val="008067EF"/>
    <w:rsid w:val="00807ED7"/>
    <w:rsid w:val="00817714"/>
    <w:rsid w:val="008209ED"/>
    <w:rsid w:val="00822338"/>
    <w:rsid w:val="00824A58"/>
    <w:rsid w:val="00825DE0"/>
    <w:rsid w:val="00827767"/>
    <w:rsid w:val="00830BBD"/>
    <w:rsid w:val="00834C97"/>
    <w:rsid w:val="00835203"/>
    <w:rsid w:val="00835EF8"/>
    <w:rsid w:val="008363F9"/>
    <w:rsid w:val="008426FE"/>
    <w:rsid w:val="00843E32"/>
    <w:rsid w:val="0084647D"/>
    <w:rsid w:val="00852349"/>
    <w:rsid w:val="00855634"/>
    <w:rsid w:val="00856616"/>
    <w:rsid w:val="008567CA"/>
    <w:rsid w:val="00861B4F"/>
    <w:rsid w:val="00862E26"/>
    <w:rsid w:val="0086337E"/>
    <w:rsid w:val="00864630"/>
    <w:rsid w:val="0086600D"/>
    <w:rsid w:val="00867398"/>
    <w:rsid w:val="008716D0"/>
    <w:rsid w:val="00873253"/>
    <w:rsid w:val="00875C61"/>
    <w:rsid w:val="008810A3"/>
    <w:rsid w:val="00883007"/>
    <w:rsid w:val="00884E65"/>
    <w:rsid w:val="00887BFB"/>
    <w:rsid w:val="00890083"/>
    <w:rsid w:val="00891DF4"/>
    <w:rsid w:val="00894155"/>
    <w:rsid w:val="00897DCE"/>
    <w:rsid w:val="008A17B8"/>
    <w:rsid w:val="008A17D3"/>
    <w:rsid w:val="008A208E"/>
    <w:rsid w:val="008A44D9"/>
    <w:rsid w:val="008A7ACD"/>
    <w:rsid w:val="008A7E12"/>
    <w:rsid w:val="008B0480"/>
    <w:rsid w:val="008B1968"/>
    <w:rsid w:val="008B1AB4"/>
    <w:rsid w:val="008B31BD"/>
    <w:rsid w:val="008B55F5"/>
    <w:rsid w:val="008B650B"/>
    <w:rsid w:val="008C14F9"/>
    <w:rsid w:val="008C44CA"/>
    <w:rsid w:val="008C6277"/>
    <w:rsid w:val="008D1356"/>
    <w:rsid w:val="008D2AAF"/>
    <w:rsid w:val="008D360D"/>
    <w:rsid w:val="008D79A6"/>
    <w:rsid w:val="008E3769"/>
    <w:rsid w:val="008E4142"/>
    <w:rsid w:val="008E6A9C"/>
    <w:rsid w:val="008E7E5A"/>
    <w:rsid w:val="008F1557"/>
    <w:rsid w:val="008F46F8"/>
    <w:rsid w:val="008F56EA"/>
    <w:rsid w:val="008F6010"/>
    <w:rsid w:val="008F6706"/>
    <w:rsid w:val="00900064"/>
    <w:rsid w:val="009024CB"/>
    <w:rsid w:val="00903129"/>
    <w:rsid w:val="009042D9"/>
    <w:rsid w:val="00904ECC"/>
    <w:rsid w:val="00905BEC"/>
    <w:rsid w:val="00907946"/>
    <w:rsid w:val="00907CAC"/>
    <w:rsid w:val="00910BD3"/>
    <w:rsid w:val="00911A1E"/>
    <w:rsid w:val="00912440"/>
    <w:rsid w:val="00917108"/>
    <w:rsid w:val="00917AF5"/>
    <w:rsid w:val="009202BE"/>
    <w:rsid w:val="00922B0F"/>
    <w:rsid w:val="00925F63"/>
    <w:rsid w:val="0092652D"/>
    <w:rsid w:val="00927A6E"/>
    <w:rsid w:val="009335BC"/>
    <w:rsid w:val="00934AD9"/>
    <w:rsid w:val="00934C87"/>
    <w:rsid w:val="0093642E"/>
    <w:rsid w:val="00937295"/>
    <w:rsid w:val="009377C9"/>
    <w:rsid w:val="00940695"/>
    <w:rsid w:val="0094110A"/>
    <w:rsid w:val="00941FC5"/>
    <w:rsid w:val="00942997"/>
    <w:rsid w:val="00943805"/>
    <w:rsid w:val="009466EC"/>
    <w:rsid w:val="009503EC"/>
    <w:rsid w:val="0095152B"/>
    <w:rsid w:val="00951AFC"/>
    <w:rsid w:val="00951FE5"/>
    <w:rsid w:val="00954FE7"/>
    <w:rsid w:val="00960F6D"/>
    <w:rsid w:val="009648CE"/>
    <w:rsid w:val="00964A29"/>
    <w:rsid w:val="009701C8"/>
    <w:rsid w:val="00970A75"/>
    <w:rsid w:val="009736F2"/>
    <w:rsid w:val="0097421C"/>
    <w:rsid w:val="0097508B"/>
    <w:rsid w:val="00980072"/>
    <w:rsid w:val="00982A26"/>
    <w:rsid w:val="0098480B"/>
    <w:rsid w:val="00987041"/>
    <w:rsid w:val="00990B88"/>
    <w:rsid w:val="009931EA"/>
    <w:rsid w:val="009A132C"/>
    <w:rsid w:val="009A3034"/>
    <w:rsid w:val="009A309E"/>
    <w:rsid w:val="009A342B"/>
    <w:rsid w:val="009A35E3"/>
    <w:rsid w:val="009A386D"/>
    <w:rsid w:val="009A6451"/>
    <w:rsid w:val="009B1137"/>
    <w:rsid w:val="009B149B"/>
    <w:rsid w:val="009B4DAE"/>
    <w:rsid w:val="009B77EC"/>
    <w:rsid w:val="009C1DB5"/>
    <w:rsid w:val="009C29B5"/>
    <w:rsid w:val="009C2A5A"/>
    <w:rsid w:val="009C4884"/>
    <w:rsid w:val="009C7A09"/>
    <w:rsid w:val="009D0499"/>
    <w:rsid w:val="009D1704"/>
    <w:rsid w:val="009D53C0"/>
    <w:rsid w:val="009D6DC6"/>
    <w:rsid w:val="009D7DAD"/>
    <w:rsid w:val="009E0C78"/>
    <w:rsid w:val="009E131C"/>
    <w:rsid w:val="009E1433"/>
    <w:rsid w:val="009E3BD9"/>
    <w:rsid w:val="009E4989"/>
    <w:rsid w:val="009E5749"/>
    <w:rsid w:val="009F070C"/>
    <w:rsid w:val="009F1737"/>
    <w:rsid w:val="009F24BA"/>
    <w:rsid w:val="009F24C1"/>
    <w:rsid w:val="009F25C1"/>
    <w:rsid w:val="009F3406"/>
    <w:rsid w:val="009F4FED"/>
    <w:rsid w:val="009F6CE7"/>
    <w:rsid w:val="009F7249"/>
    <w:rsid w:val="009F783D"/>
    <w:rsid w:val="00A00DF2"/>
    <w:rsid w:val="00A01C61"/>
    <w:rsid w:val="00A02171"/>
    <w:rsid w:val="00A10D41"/>
    <w:rsid w:val="00A10DFA"/>
    <w:rsid w:val="00A128BC"/>
    <w:rsid w:val="00A14EBB"/>
    <w:rsid w:val="00A153C9"/>
    <w:rsid w:val="00A164B4"/>
    <w:rsid w:val="00A171F4"/>
    <w:rsid w:val="00A201CD"/>
    <w:rsid w:val="00A22AD9"/>
    <w:rsid w:val="00A22E0C"/>
    <w:rsid w:val="00A237BD"/>
    <w:rsid w:val="00A246E9"/>
    <w:rsid w:val="00A25503"/>
    <w:rsid w:val="00A25D2C"/>
    <w:rsid w:val="00A30622"/>
    <w:rsid w:val="00A324FC"/>
    <w:rsid w:val="00A333EA"/>
    <w:rsid w:val="00A33779"/>
    <w:rsid w:val="00A34A49"/>
    <w:rsid w:val="00A36182"/>
    <w:rsid w:val="00A3652F"/>
    <w:rsid w:val="00A4587E"/>
    <w:rsid w:val="00A52C7B"/>
    <w:rsid w:val="00A548E8"/>
    <w:rsid w:val="00A55AD4"/>
    <w:rsid w:val="00A600C0"/>
    <w:rsid w:val="00A6015C"/>
    <w:rsid w:val="00A61679"/>
    <w:rsid w:val="00A61A58"/>
    <w:rsid w:val="00A63708"/>
    <w:rsid w:val="00A64756"/>
    <w:rsid w:val="00A66083"/>
    <w:rsid w:val="00A70D68"/>
    <w:rsid w:val="00A72C9B"/>
    <w:rsid w:val="00A730A1"/>
    <w:rsid w:val="00A765DE"/>
    <w:rsid w:val="00A80174"/>
    <w:rsid w:val="00A80E01"/>
    <w:rsid w:val="00A81C84"/>
    <w:rsid w:val="00A847AF"/>
    <w:rsid w:val="00A87737"/>
    <w:rsid w:val="00A92D5D"/>
    <w:rsid w:val="00A93675"/>
    <w:rsid w:val="00A93968"/>
    <w:rsid w:val="00A958B2"/>
    <w:rsid w:val="00A95B44"/>
    <w:rsid w:val="00A97116"/>
    <w:rsid w:val="00A977DE"/>
    <w:rsid w:val="00AA09A4"/>
    <w:rsid w:val="00AA427A"/>
    <w:rsid w:val="00AA4657"/>
    <w:rsid w:val="00AA5531"/>
    <w:rsid w:val="00AA5DC3"/>
    <w:rsid w:val="00AB1EAE"/>
    <w:rsid w:val="00AB2946"/>
    <w:rsid w:val="00AB3105"/>
    <w:rsid w:val="00AB3C14"/>
    <w:rsid w:val="00AB42B3"/>
    <w:rsid w:val="00AB5B22"/>
    <w:rsid w:val="00AB5B86"/>
    <w:rsid w:val="00AB7097"/>
    <w:rsid w:val="00AC080B"/>
    <w:rsid w:val="00AC224A"/>
    <w:rsid w:val="00AC4FE7"/>
    <w:rsid w:val="00AC7A0D"/>
    <w:rsid w:val="00AD1DB8"/>
    <w:rsid w:val="00AD1DD1"/>
    <w:rsid w:val="00AD2F90"/>
    <w:rsid w:val="00AD7C27"/>
    <w:rsid w:val="00AE05D4"/>
    <w:rsid w:val="00AE203A"/>
    <w:rsid w:val="00AE2E91"/>
    <w:rsid w:val="00AE35C0"/>
    <w:rsid w:val="00AE3C70"/>
    <w:rsid w:val="00AE46C7"/>
    <w:rsid w:val="00AE475B"/>
    <w:rsid w:val="00AE4CC1"/>
    <w:rsid w:val="00AE5A18"/>
    <w:rsid w:val="00AE69F7"/>
    <w:rsid w:val="00AF33F2"/>
    <w:rsid w:val="00AF34EC"/>
    <w:rsid w:val="00AF4EC5"/>
    <w:rsid w:val="00B0344B"/>
    <w:rsid w:val="00B068A9"/>
    <w:rsid w:val="00B07A82"/>
    <w:rsid w:val="00B07D57"/>
    <w:rsid w:val="00B14920"/>
    <w:rsid w:val="00B16DF2"/>
    <w:rsid w:val="00B17726"/>
    <w:rsid w:val="00B21C73"/>
    <w:rsid w:val="00B23929"/>
    <w:rsid w:val="00B24DE2"/>
    <w:rsid w:val="00B27A50"/>
    <w:rsid w:val="00B3444C"/>
    <w:rsid w:val="00B36C51"/>
    <w:rsid w:val="00B37EF9"/>
    <w:rsid w:val="00B41D29"/>
    <w:rsid w:val="00B44441"/>
    <w:rsid w:val="00B55621"/>
    <w:rsid w:val="00B56C5C"/>
    <w:rsid w:val="00B606B2"/>
    <w:rsid w:val="00B6343D"/>
    <w:rsid w:val="00B66BFD"/>
    <w:rsid w:val="00B67453"/>
    <w:rsid w:val="00B677C4"/>
    <w:rsid w:val="00B777EA"/>
    <w:rsid w:val="00B828ED"/>
    <w:rsid w:val="00B8361A"/>
    <w:rsid w:val="00B84148"/>
    <w:rsid w:val="00B872CA"/>
    <w:rsid w:val="00B91CA3"/>
    <w:rsid w:val="00B92F37"/>
    <w:rsid w:val="00BA36DB"/>
    <w:rsid w:val="00BA59F0"/>
    <w:rsid w:val="00BA5B58"/>
    <w:rsid w:val="00BA60EF"/>
    <w:rsid w:val="00BB0013"/>
    <w:rsid w:val="00BB32F5"/>
    <w:rsid w:val="00BB3383"/>
    <w:rsid w:val="00BB51BC"/>
    <w:rsid w:val="00BB6143"/>
    <w:rsid w:val="00BB7029"/>
    <w:rsid w:val="00BC0971"/>
    <w:rsid w:val="00BC3D79"/>
    <w:rsid w:val="00BC3F87"/>
    <w:rsid w:val="00BC4321"/>
    <w:rsid w:val="00BC4AAE"/>
    <w:rsid w:val="00BC6DD4"/>
    <w:rsid w:val="00BC711F"/>
    <w:rsid w:val="00BC7F08"/>
    <w:rsid w:val="00BD0D6D"/>
    <w:rsid w:val="00BD16EA"/>
    <w:rsid w:val="00BD16F6"/>
    <w:rsid w:val="00BD2253"/>
    <w:rsid w:val="00BD34B2"/>
    <w:rsid w:val="00BE2485"/>
    <w:rsid w:val="00BE2DAC"/>
    <w:rsid w:val="00BE4A27"/>
    <w:rsid w:val="00BF026C"/>
    <w:rsid w:val="00BF2705"/>
    <w:rsid w:val="00BF44EC"/>
    <w:rsid w:val="00BF5D94"/>
    <w:rsid w:val="00C00A79"/>
    <w:rsid w:val="00C01A52"/>
    <w:rsid w:val="00C02744"/>
    <w:rsid w:val="00C03D0C"/>
    <w:rsid w:val="00C044BE"/>
    <w:rsid w:val="00C05A7A"/>
    <w:rsid w:val="00C10496"/>
    <w:rsid w:val="00C130FC"/>
    <w:rsid w:val="00C245CF"/>
    <w:rsid w:val="00C24C7F"/>
    <w:rsid w:val="00C26FBE"/>
    <w:rsid w:val="00C27E2F"/>
    <w:rsid w:val="00C317D4"/>
    <w:rsid w:val="00C31A60"/>
    <w:rsid w:val="00C32162"/>
    <w:rsid w:val="00C33060"/>
    <w:rsid w:val="00C3351E"/>
    <w:rsid w:val="00C3463D"/>
    <w:rsid w:val="00C36F1F"/>
    <w:rsid w:val="00C4090B"/>
    <w:rsid w:val="00C4094C"/>
    <w:rsid w:val="00C433DF"/>
    <w:rsid w:val="00C447BB"/>
    <w:rsid w:val="00C47699"/>
    <w:rsid w:val="00C51962"/>
    <w:rsid w:val="00C546BE"/>
    <w:rsid w:val="00C61CEA"/>
    <w:rsid w:val="00C62FEB"/>
    <w:rsid w:val="00C637AF"/>
    <w:rsid w:val="00C65F82"/>
    <w:rsid w:val="00C66172"/>
    <w:rsid w:val="00C665FF"/>
    <w:rsid w:val="00C66BDF"/>
    <w:rsid w:val="00C727DF"/>
    <w:rsid w:val="00C753E3"/>
    <w:rsid w:val="00C75485"/>
    <w:rsid w:val="00C77B53"/>
    <w:rsid w:val="00C80509"/>
    <w:rsid w:val="00C811AE"/>
    <w:rsid w:val="00C820D4"/>
    <w:rsid w:val="00C83DF1"/>
    <w:rsid w:val="00C83F31"/>
    <w:rsid w:val="00C8595E"/>
    <w:rsid w:val="00C8791C"/>
    <w:rsid w:val="00C90A41"/>
    <w:rsid w:val="00C90C7B"/>
    <w:rsid w:val="00C91B74"/>
    <w:rsid w:val="00C91C3C"/>
    <w:rsid w:val="00C96E37"/>
    <w:rsid w:val="00C97908"/>
    <w:rsid w:val="00CA1F98"/>
    <w:rsid w:val="00CA212F"/>
    <w:rsid w:val="00CA4279"/>
    <w:rsid w:val="00CA787B"/>
    <w:rsid w:val="00CA7DDE"/>
    <w:rsid w:val="00CA7FB4"/>
    <w:rsid w:val="00CB25CC"/>
    <w:rsid w:val="00CB2B6D"/>
    <w:rsid w:val="00CB5744"/>
    <w:rsid w:val="00CB5F58"/>
    <w:rsid w:val="00CB67AD"/>
    <w:rsid w:val="00CB6B8F"/>
    <w:rsid w:val="00CB7AEF"/>
    <w:rsid w:val="00CC02D9"/>
    <w:rsid w:val="00CC5791"/>
    <w:rsid w:val="00CD1E95"/>
    <w:rsid w:val="00CD2461"/>
    <w:rsid w:val="00CD275F"/>
    <w:rsid w:val="00CD7FB5"/>
    <w:rsid w:val="00CE0280"/>
    <w:rsid w:val="00CE0BFB"/>
    <w:rsid w:val="00CE256A"/>
    <w:rsid w:val="00CE3A22"/>
    <w:rsid w:val="00CE5591"/>
    <w:rsid w:val="00CE7134"/>
    <w:rsid w:val="00CE754E"/>
    <w:rsid w:val="00CF04ED"/>
    <w:rsid w:val="00CF0801"/>
    <w:rsid w:val="00CF0EE4"/>
    <w:rsid w:val="00CF190F"/>
    <w:rsid w:val="00CF2668"/>
    <w:rsid w:val="00CF5DCB"/>
    <w:rsid w:val="00CF6A13"/>
    <w:rsid w:val="00D001A9"/>
    <w:rsid w:val="00D0224A"/>
    <w:rsid w:val="00D028AB"/>
    <w:rsid w:val="00D035BC"/>
    <w:rsid w:val="00D0397A"/>
    <w:rsid w:val="00D03FA3"/>
    <w:rsid w:val="00D04038"/>
    <w:rsid w:val="00D05EEB"/>
    <w:rsid w:val="00D07933"/>
    <w:rsid w:val="00D102D2"/>
    <w:rsid w:val="00D12427"/>
    <w:rsid w:val="00D124BF"/>
    <w:rsid w:val="00D154FD"/>
    <w:rsid w:val="00D2283B"/>
    <w:rsid w:val="00D23360"/>
    <w:rsid w:val="00D233EC"/>
    <w:rsid w:val="00D26102"/>
    <w:rsid w:val="00D31F04"/>
    <w:rsid w:val="00D32058"/>
    <w:rsid w:val="00D32B34"/>
    <w:rsid w:val="00D334CC"/>
    <w:rsid w:val="00D40269"/>
    <w:rsid w:val="00D41C58"/>
    <w:rsid w:val="00D4268B"/>
    <w:rsid w:val="00D43F25"/>
    <w:rsid w:val="00D440BF"/>
    <w:rsid w:val="00D4485E"/>
    <w:rsid w:val="00D501CB"/>
    <w:rsid w:val="00D54225"/>
    <w:rsid w:val="00D6536B"/>
    <w:rsid w:val="00D66AD5"/>
    <w:rsid w:val="00D673C9"/>
    <w:rsid w:val="00D70AF6"/>
    <w:rsid w:val="00D72910"/>
    <w:rsid w:val="00D749A9"/>
    <w:rsid w:val="00D76D77"/>
    <w:rsid w:val="00D77F08"/>
    <w:rsid w:val="00D800A0"/>
    <w:rsid w:val="00D80181"/>
    <w:rsid w:val="00D80820"/>
    <w:rsid w:val="00D80953"/>
    <w:rsid w:val="00D809AA"/>
    <w:rsid w:val="00D80E5C"/>
    <w:rsid w:val="00D81A39"/>
    <w:rsid w:val="00D832F0"/>
    <w:rsid w:val="00D83924"/>
    <w:rsid w:val="00D83A4B"/>
    <w:rsid w:val="00D83B29"/>
    <w:rsid w:val="00D90587"/>
    <w:rsid w:val="00D90D60"/>
    <w:rsid w:val="00D92397"/>
    <w:rsid w:val="00D95D36"/>
    <w:rsid w:val="00D95F43"/>
    <w:rsid w:val="00D96C29"/>
    <w:rsid w:val="00D9758F"/>
    <w:rsid w:val="00DA1C50"/>
    <w:rsid w:val="00DA2891"/>
    <w:rsid w:val="00DA3E37"/>
    <w:rsid w:val="00DA46EB"/>
    <w:rsid w:val="00DA7687"/>
    <w:rsid w:val="00DB1D18"/>
    <w:rsid w:val="00DB1D24"/>
    <w:rsid w:val="00DB22DB"/>
    <w:rsid w:val="00DB2906"/>
    <w:rsid w:val="00DB3E74"/>
    <w:rsid w:val="00DB4206"/>
    <w:rsid w:val="00DB4749"/>
    <w:rsid w:val="00DB58CB"/>
    <w:rsid w:val="00DB6DCA"/>
    <w:rsid w:val="00DB706D"/>
    <w:rsid w:val="00DB78E4"/>
    <w:rsid w:val="00DB7B5D"/>
    <w:rsid w:val="00DC2989"/>
    <w:rsid w:val="00DC373E"/>
    <w:rsid w:val="00DC51A3"/>
    <w:rsid w:val="00DD0FAF"/>
    <w:rsid w:val="00DD31F6"/>
    <w:rsid w:val="00DD666C"/>
    <w:rsid w:val="00DD6CF8"/>
    <w:rsid w:val="00DE1CCA"/>
    <w:rsid w:val="00DE7A6E"/>
    <w:rsid w:val="00DF2951"/>
    <w:rsid w:val="00DF5992"/>
    <w:rsid w:val="00DF5DC7"/>
    <w:rsid w:val="00DF5ED0"/>
    <w:rsid w:val="00DF6B43"/>
    <w:rsid w:val="00DF7B86"/>
    <w:rsid w:val="00E0087E"/>
    <w:rsid w:val="00E01B2F"/>
    <w:rsid w:val="00E03208"/>
    <w:rsid w:val="00E043A5"/>
    <w:rsid w:val="00E04567"/>
    <w:rsid w:val="00E07376"/>
    <w:rsid w:val="00E1002C"/>
    <w:rsid w:val="00E10DF4"/>
    <w:rsid w:val="00E12FC5"/>
    <w:rsid w:val="00E14697"/>
    <w:rsid w:val="00E15172"/>
    <w:rsid w:val="00E17609"/>
    <w:rsid w:val="00E20620"/>
    <w:rsid w:val="00E20C0D"/>
    <w:rsid w:val="00E211ED"/>
    <w:rsid w:val="00E22EE7"/>
    <w:rsid w:val="00E25F08"/>
    <w:rsid w:val="00E26E3D"/>
    <w:rsid w:val="00E27195"/>
    <w:rsid w:val="00E30DE9"/>
    <w:rsid w:val="00E31253"/>
    <w:rsid w:val="00E32521"/>
    <w:rsid w:val="00E37855"/>
    <w:rsid w:val="00E43679"/>
    <w:rsid w:val="00E44CA3"/>
    <w:rsid w:val="00E452EF"/>
    <w:rsid w:val="00E46736"/>
    <w:rsid w:val="00E512A3"/>
    <w:rsid w:val="00E54446"/>
    <w:rsid w:val="00E6114F"/>
    <w:rsid w:val="00E628F8"/>
    <w:rsid w:val="00E63748"/>
    <w:rsid w:val="00E63EE9"/>
    <w:rsid w:val="00E651DA"/>
    <w:rsid w:val="00E65B73"/>
    <w:rsid w:val="00E6636E"/>
    <w:rsid w:val="00E676FD"/>
    <w:rsid w:val="00E67C33"/>
    <w:rsid w:val="00E7172E"/>
    <w:rsid w:val="00E721BE"/>
    <w:rsid w:val="00E727DD"/>
    <w:rsid w:val="00E72F80"/>
    <w:rsid w:val="00E73A5E"/>
    <w:rsid w:val="00E758B4"/>
    <w:rsid w:val="00E80921"/>
    <w:rsid w:val="00E810EF"/>
    <w:rsid w:val="00E81E7B"/>
    <w:rsid w:val="00E82D07"/>
    <w:rsid w:val="00E836CE"/>
    <w:rsid w:val="00E8542D"/>
    <w:rsid w:val="00E87EF4"/>
    <w:rsid w:val="00E907DC"/>
    <w:rsid w:val="00E91D96"/>
    <w:rsid w:val="00E93369"/>
    <w:rsid w:val="00E93C03"/>
    <w:rsid w:val="00E9701A"/>
    <w:rsid w:val="00EA4C5E"/>
    <w:rsid w:val="00EB1E8B"/>
    <w:rsid w:val="00EB30BD"/>
    <w:rsid w:val="00EB3EAD"/>
    <w:rsid w:val="00EB451F"/>
    <w:rsid w:val="00EB46EB"/>
    <w:rsid w:val="00EB5E61"/>
    <w:rsid w:val="00EB7F05"/>
    <w:rsid w:val="00EC0158"/>
    <w:rsid w:val="00EC0330"/>
    <w:rsid w:val="00EC161E"/>
    <w:rsid w:val="00EC36F7"/>
    <w:rsid w:val="00EC404A"/>
    <w:rsid w:val="00EC5FD2"/>
    <w:rsid w:val="00ED1AE5"/>
    <w:rsid w:val="00ED33CF"/>
    <w:rsid w:val="00ED55ED"/>
    <w:rsid w:val="00EE0826"/>
    <w:rsid w:val="00EE2593"/>
    <w:rsid w:val="00EE2655"/>
    <w:rsid w:val="00EE3ACE"/>
    <w:rsid w:val="00EE4D20"/>
    <w:rsid w:val="00EE4D41"/>
    <w:rsid w:val="00EE59C4"/>
    <w:rsid w:val="00EF15EA"/>
    <w:rsid w:val="00EF55EC"/>
    <w:rsid w:val="00EF6268"/>
    <w:rsid w:val="00EF6327"/>
    <w:rsid w:val="00EF73D2"/>
    <w:rsid w:val="00F01CD1"/>
    <w:rsid w:val="00F05F41"/>
    <w:rsid w:val="00F06E35"/>
    <w:rsid w:val="00F1136E"/>
    <w:rsid w:val="00F12542"/>
    <w:rsid w:val="00F12D01"/>
    <w:rsid w:val="00F13E7E"/>
    <w:rsid w:val="00F17863"/>
    <w:rsid w:val="00F17DE5"/>
    <w:rsid w:val="00F24078"/>
    <w:rsid w:val="00F24D13"/>
    <w:rsid w:val="00F26672"/>
    <w:rsid w:val="00F27337"/>
    <w:rsid w:val="00F273A8"/>
    <w:rsid w:val="00F30BE9"/>
    <w:rsid w:val="00F340AF"/>
    <w:rsid w:val="00F36A1D"/>
    <w:rsid w:val="00F36D23"/>
    <w:rsid w:val="00F378FF"/>
    <w:rsid w:val="00F379DE"/>
    <w:rsid w:val="00F40D4E"/>
    <w:rsid w:val="00F418C9"/>
    <w:rsid w:val="00F45990"/>
    <w:rsid w:val="00F47680"/>
    <w:rsid w:val="00F47E9B"/>
    <w:rsid w:val="00F51B14"/>
    <w:rsid w:val="00F5236C"/>
    <w:rsid w:val="00F525C1"/>
    <w:rsid w:val="00F52798"/>
    <w:rsid w:val="00F54F1F"/>
    <w:rsid w:val="00F55250"/>
    <w:rsid w:val="00F61FAC"/>
    <w:rsid w:val="00F624A5"/>
    <w:rsid w:val="00F62914"/>
    <w:rsid w:val="00F62916"/>
    <w:rsid w:val="00F65627"/>
    <w:rsid w:val="00F707CB"/>
    <w:rsid w:val="00F714A0"/>
    <w:rsid w:val="00F71FAA"/>
    <w:rsid w:val="00F7233C"/>
    <w:rsid w:val="00F7301A"/>
    <w:rsid w:val="00F73740"/>
    <w:rsid w:val="00F74FA3"/>
    <w:rsid w:val="00F761E2"/>
    <w:rsid w:val="00F76678"/>
    <w:rsid w:val="00F767AE"/>
    <w:rsid w:val="00F803E9"/>
    <w:rsid w:val="00F807CA"/>
    <w:rsid w:val="00F81B23"/>
    <w:rsid w:val="00F831E7"/>
    <w:rsid w:val="00F84A1F"/>
    <w:rsid w:val="00F85484"/>
    <w:rsid w:val="00F879C7"/>
    <w:rsid w:val="00F90A2D"/>
    <w:rsid w:val="00F90E24"/>
    <w:rsid w:val="00F9234E"/>
    <w:rsid w:val="00FA1580"/>
    <w:rsid w:val="00FA1F66"/>
    <w:rsid w:val="00FA35EF"/>
    <w:rsid w:val="00FA5C0E"/>
    <w:rsid w:val="00FA6A45"/>
    <w:rsid w:val="00FA72B8"/>
    <w:rsid w:val="00FA78EF"/>
    <w:rsid w:val="00FB3671"/>
    <w:rsid w:val="00FB4B0B"/>
    <w:rsid w:val="00FB5833"/>
    <w:rsid w:val="00FB6879"/>
    <w:rsid w:val="00FC354D"/>
    <w:rsid w:val="00FC4B55"/>
    <w:rsid w:val="00FC6EE6"/>
    <w:rsid w:val="00FD2109"/>
    <w:rsid w:val="00FD5EB5"/>
    <w:rsid w:val="00FE033E"/>
    <w:rsid w:val="00FE0414"/>
    <w:rsid w:val="00FE04AB"/>
    <w:rsid w:val="00FE0EA2"/>
    <w:rsid w:val="00FE424B"/>
    <w:rsid w:val="00FE4339"/>
    <w:rsid w:val="00FE4BDE"/>
    <w:rsid w:val="00FE6A46"/>
    <w:rsid w:val="00FF2FA6"/>
    <w:rsid w:val="00FF4926"/>
    <w:rsid w:val="00FF5048"/>
    <w:rsid w:val="00FF55F5"/>
    <w:rsid w:val="00FF60CA"/>
    <w:rsid w:val="00FF634A"/>
    <w:rsid w:val="00FF76C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F8EF3"/>
  <w15:chartTrackingRefBased/>
  <w15:docId w15:val="{C3525CC9-99CF-4212-AA94-B7B7E9259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1D29"/>
  </w:style>
  <w:style w:type="paragraph" w:styleId="1">
    <w:name w:val="heading 1"/>
    <w:basedOn w:val="a"/>
    <w:next w:val="a"/>
    <w:link w:val="10"/>
    <w:uiPriority w:val="9"/>
    <w:qFormat/>
    <w:rsid w:val="005C3A91"/>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02218"/>
    <w:pPr>
      <w:ind w:left="720"/>
      <w:contextualSpacing/>
    </w:pPr>
  </w:style>
  <w:style w:type="paragraph" w:styleId="a4">
    <w:name w:val="header"/>
    <w:basedOn w:val="a"/>
    <w:link w:val="a5"/>
    <w:uiPriority w:val="99"/>
    <w:unhideWhenUsed/>
    <w:rsid w:val="008A17D3"/>
    <w:pPr>
      <w:tabs>
        <w:tab w:val="center" w:pos="4680"/>
        <w:tab w:val="right" w:pos="9360"/>
      </w:tabs>
      <w:spacing w:after="0" w:line="240" w:lineRule="auto"/>
    </w:pPr>
  </w:style>
  <w:style w:type="character" w:customStyle="1" w:styleId="a5">
    <w:name w:val="หัวกระดาษ อักขระ"/>
    <w:basedOn w:val="a0"/>
    <w:link w:val="a4"/>
    <w:uiPriority w:val="99"/>
    <w:rsid w:val="00074C4C"/>
  </w:style>
  <w:style w:type="paragraph" w:styleId="a6">
    <w:name w:val="footer"/>
    <w:basedOn w:val="a"/>
    <w:link w:val="a7"/>
    <w:uiPriority w:val="99"/>
    <w:unhideWhenUsed/>
    <w:rsid w:val="008A17D3"/>
    <w:pPr>
      <w:tabs>
        <w:tab w:val="center" w:pos="4680"/>
        <w:tab w:val="right" w:pos="9360"/>
      </w:tabs>
      <w:spacing w:after="0" w:line="240" w:lineRule="auto"/>
    </w:pPr>
  </w:style>
  <w:style w:type="character" w:customStyle="1" w:styleId="a7">
    <w:name w:val="ท้ายกระดาษ อักขระ"/>
    <w:basedOn w:val="a0"/>
    <w:link w:val="a6"/>
    <w:uiPriority w:val="99"/>
    <w:rsid w:val="00074C4C"/>
  </w:style>
  <w:style w:type="character" w:customStyle="1" w:styleId="10">
    <w:name w:val="หัวเรื่อง 1 อักขระ"/>
    <w:basedOn w:val="a0"/>
    <w:link w:val="1"/>
    <w:uiPriority w:val="9"/>
    <w:rsid w:val="005C3A91"/>
    <w:rPr>
      <w:rFonts w:asciiTheme="majorHAnsi" w:eastAsiaTheme="majorEastAsia" w:hAnsiTheme="majorHAnsi" w:cstheme="majorBidi"/>
      <w:color w:val="2F5496" w:themeColor="accent1" w:themeShade="BF"/>
      <w:sz w:val="32"/>
      <w:szCs w:val="40"/>
    </w:rPr>
  </w:style>
  <w:style w:type="paragraph" w:styleId="11">
    <w:name w:val="toc 1"/>
    <w:basedOn w:val="a"/>
    <w:next w:val="a"/>
    <w:autoRedefine/>
    <w:uiPriority w:val="39"/>
    <w:unhideWhenUsed/>
    <w:rsid w:val="00BB51BC"/>
    <w:pPr>
      <w:spacing w:after="100"/>
    </w:pPr>
  </w:style>
  <w:style w:type="paragraph" w:styleId="a8">
    <w:name w:val="TOC Heading"/>
    <w:basedOn w:val="1"/>
    <w:next w:val="a"/>
    <w:uiPriority w:val="39"/>
    <w:unhideWhenUsed/>
    <w:qFormat/>
    <w:rsid w:val="005C3A91"/>
    <w:pPr>
      <w:outlineLvl w:val="9"/>
    </w:pPr>
    <w:rPr>
      <w:sz w:val="40"/>
      <w:cs/>
    </w:rPr>
  </w:style>
  <w:style w:type="paragraph" w:styleId="2">
    <w:name w:val="toc 2"/>
    <w:basedOn w:val="a"/>
    <w:next w:val="a"/>
    <w:autoRedefine/>
    <w:uiPriority w:val="39"/>
    <w:unhideWhenUsed/>
    <w:rsid w:val="005C3A91"/>
    <w:pPr>
      <w:spacing w:after="100"/>
      <w:ind w:left="220"/>
    </w:pPr>
    <w:rPr>
      <w:rFonts w:eastAsiaTheme="minorEastAsia" w:cs="Times New Roman"/>
      <w:sz w:val="28"/>
      <w:cs/>
    </w:rPr>
  </w:style>
  <w:style w:type="paragraph" w:styleId="3">
    <w:name w:val="toc 3"/>
    <w:basedOn w:val="a"/>
    <w:next w:val="a"/>
    <w:autoRedefine/>
    <w:uiPriority w:val="39"/>
    <w:unhideWhenUsed/>
    <w:rsid w:val="005C3A91"/>
    <w:pPr>
      <w:spacing w:after="100"/>
      <w:ind w:left="440"/>
    </w:pPr>
    <w:rPr>
      <w:rFonts w:eastAsiaTheme="minorEastAsia" w:cs="Times New Roman"/>
      <w:sz w:val="28"/>
      <w:cs/>
    </w:rPr>
  </w:style>
  <w:style w:type="numbering" w:customStyle="1" w:styleId="CurrentList1">
    <w:name w:val="Current List1"/>
    <w:uiPriority w:val="99"/>
    <w:rsid w:val="0086337E"/>
    <w:pPr>
      <w:numPr>
        <w:numId w:val="12"/>
      </w:numPr>
    </w:pPr>
  </w:style>
  <w:style w:type="table" w:styleId="12">
    <w:name w:val="Grid Table 1 Light"/>
    <w:basedOn w:val="a1"/>
    <w:uiPriority w:val="46"/>
    <w:rsid w:val="00290D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9">
    <w:name w:val="Table Grid"/>
    <w:basedOn w:val="a1"/>
    <w:uiPriority w:val="39"/>
    <w:rsid w:val="006524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Revision"/>
    <w:hidden/>
    <w:uiPriority w:val="99"/>
    <w:semiHidden/>
    <w:rsid w:val="00CA1F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2454">
      <w:bodyDiv w:val="1"/>
      <w:marLeft w:val="0"/>
      <w:marRight w:val="0"/>
      <w:marTop w:val="0"/>
      <w:marBottom w:val="0"/>
      <w:divBdr>
        <w:top w:val="none" w:sz="0" w:space="0" w:color="auto"/>
        <w:left w:val="none" w:sz="0" w:space="0" w:color="auto"/>
        <w:bottom w:val="none" w:sz="0" w:space="0" w:color="auto"/>
        <w:right w:val="none" w:sz="0" w:space="0" w:color="auto"/>
      </w:divBdr>
      <w:divsChild>
        <w:div w:id="1594824411">
          <w:marLeft w:val="0"/>
          <w:marRight w:val="0"/>
          <w:marTop w:val="0"/>
          <w:marBottom w:val="0"/>
          <w:divBdr>
            <w:top w:val="none" w:sz="0" w:space="0" w:color="auto"/>
            <w:left w:val="none" w:sz="0" w:space="0" w:color="auto"/>
            <w:bottom w:val="none" w:sz="0" w:space="0" w:color="auto"/>
            <w:right w:val="none" w:sz="0" w:space="0" w:color="auto"/>
          </w:divBdr>
          <w:divsChild>
            <w:div w:id="495654436">
              <w:marLeft w:val="0"/>
              <w:marRight w:val="0"/>
              <w:marTop w:val="0"/>
              <w:marBottom w:val="0"/>
              <w:divBdr>
                <w:top w:val="none" w:sz="0" w:space="0" w:color="auto"/>
                <w:left w:val="none" w:sz="0" w:space="0" w:color="auto"/>
                <w:bottom w:val="none" w:sz="0" w:space="0" w:color="auto"/>
                <w:right w:val="none" w:sz="0" w:space="0" w:color="auto"/>
              </w:divBdr>
              <w:divsChild>
                <w:div w:id="7156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6766">
      <w:bodyDiv w:val="1"/>
      <w:marLeft w:val="0"/>
      <w:marRight w:val="0"/>
      <w:marTop w:val="0"/>
      <w:marBottom w:val="0"/>
      <w:divBdr>
        <w:top w:val="none" w:sz="0" w:space="0" w:color="auto"/>
        <w:left w:val="none" w:sz="0" w:space="0" w:color="auto"/>
        <w:bottom w:val="none" w:sz="0" w:space="0" w:color="auto"/>
        <w:right w:val="none" w:sz="0" w:space="0" w:color="auto"/>
      </w:divBdr>
      <w:divsChild>
        <w:div w:id="1430151661">
          <w:marLeft w:val="0"/>
          <w:marRight w:val="0"/>
          <w:marTop w:val="0"/>
          <w:marBottom w:val="0"/>
          <w:divBdr>
            <w:top w:val="none" w:sz="0" w:space="0" w:color="auto"/>
            <w:left w:val="none" w:sz="0" w:space="0" w:color="auto"/>
            <w:bottom w:val="none" w:sz="0" w:space="0" w:color="auto"/>
            <w:right w:val="none" w:sz="0" w:space="0" w:color="auto"/>
          </w:divBdr>
          <w:divsChild>
            <w:div w:id="1560165926">
              <w:marLeft w:val="0"/>
              <w:marRight w:val="0"/>
              <w:marTop w:val="0"/>
              <w:marBottom w:val="0"/>
              <w:divBdr>
                <w:top w:val="none" w:sz="0" w:space="0" w:color="auto"/>
                <w:left w:val="none" w:sz="0" w:space="0" w:color="auto"/>
                <w:bottom w:val="none" w:sz="0" w:space="0" w:color="auto"/>
                <w:right w:val="none" w:sz="0" w:space="0" w:color="auto"/>
              </w:divBdr>
              <w:divsChild>
                <w:div w:id="9204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CAD828B96A1E54C811B7CF1294EF482" ma:contentTypeVersion="4" ma:contentTypeDescription="Create a new document." ma:contentTypeScope="" ma:versionID="b02421b26d3d6748b8c7903683c296a6">
  <xsd:schema xmlns:xsd="http://www.w3.org/2001/XMLSchema" xmlns:xs="http://www.w3.org/2001/XMLSchema" xmlns:p="http://schemas.microsoft.com/office/2006/metadata/properties" xmlns:ns2="18ffd3f1-8704-4ed3-96b5-2624eca593a4" targetNamespace="http://schemas.microsoft.com/office/2006/metadata/properties" ma:root="true" ma:fieldsID="2acf63a6ac831c80225429cbfa2aa94d" ns2:_="">
    <xsd:import namespace="18ffd3f1-8704-4ed3-96b5-2624eca593a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ffd3f1-8704-4ed3-96b5-2624eca593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2E67B0C-E48D-4205-95E8-B598DBC71557}">
  <ds:schemaRefs>
    <ds:schemaRef ds:uri="http://schemas.openxmlformats.org/officeDocument/2006/bibliography"/>
  </ds:schemaRefs>
</ds:datastoreItem>
</file>

<file path=customXml/itemProps2.xml><?xml version="1.0" encoding="utf-8"?>
<ds:datastoreItem xmlns:ds="http://schemas.openxmlformats.org/officeDocument/2006/customXml" ds:itemID="{B7905B9B-4A5E-4F4F-AC49-3EE08E6D26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ffd3f1-8704-4ed3-96b5-2624eca593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52D4D6-4971-4AC2-8E07-B5D209BFE489}">
  <ds:schemaRefs>
    <ds:schemaRef ds:uri="http://purl.org/dc/elements/1.1/"/>
    <ds:schemaRef ds:uri="http://schemas.microsoft.com/office/infopath/2007/PartnerControls"/>
    <ds:schemaRef ds:uri="http://schemas.microsoft.com/office/2006/documentManagement/types"/>
    <ds:schemaRef ds:uri="http://schemas.openxmlformats.org/package/2006/metadata/core-properties"/>
    <ds:schemaRef ds:uri="http://purl.org/dc/terms/"/>
    <ds:schemaRef ds:uri="18ffd3f1-8704-4ed3-96b5-2624eca593a4"/>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632A55E1-9D43-4C83-B585-66835E813D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4187</Words>
  <Characters>23867</Characters>
  <Application>Microsoft Office Word</Application>
  <DocSecurity>0</DocSecurity>
  <Lines>198</Lines>
  <Paragraphs>55</Paragraphs>
  <ScaleCrop>false</ScaleCrop>
  <Company/>
  <LinksUpToDate>false</LinksUpToDate>
  <CharactersWithSpaces>27999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LATTHAPOL PANGSAPA</dc:creator>
  <cp:keywords/>
  <dc:description/>
  <cp:lastModifiedBy>SOMPOL PIMPISKANUENG</cp:lastModifiedBy>
  <cp:revision>2</cp:revision>
  <dcterms:created xsi:type="dcterms:W3CDTF">2021-11-26T11:43:00Z</dcterms:created>
  <dcterms:modified xsi:type="dcterms:W3CDTF">2021-11-26T11:43:00Z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0x010100ACAD828B96A1E54C811B7CF1294EF482</vt:lpwstr>
  </property>
</Properties>
</file>